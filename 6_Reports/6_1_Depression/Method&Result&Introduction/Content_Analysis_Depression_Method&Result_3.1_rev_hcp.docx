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9"/>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汪浩远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r w:rsidRPr="00AC66A1">
        <w:rPr>
          <w:rFonts w:hint="eastAsia"/>
          <w:szCs w:val="24"/>
        </w:rPr>
        <w:t>田柳青</w:t>
      </w:r>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9"/>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r w:rsidRPr="00AC66A1">
        <w:rPr>
          <w:szCs w:val="24"/>
        </w:rPr>
        <w:t>Haoyuan Wang, Mengzhen Hu, XXX</w:t>
      </w:r>
    </w:p>
    <w:p w14:paraId="166BAEDE" w14:textId="77777777" w:rsidR="00AC66A1" w:rsidRPr="00AC66A1" w:rsidRDefault="00AC66A1" w:rsidP="00AC66A1">
      <w:pPr>
        <w:spacing w:line="312" w:lineRule="auto"/>
        <w:ind w:firstLineChars="1200" w:firstLine="2936"/>
        <w:rPr>
          <w:b/>
          <w:bCs/>
          <w:szCs w:val="24"/>
        </w:rPr>
      </w:pPr>
      <w:r w:rsidRPr="00AC66A1">
        <w:rPr>
          <w:rFonts w:hint="eastAsia"/>
          <w:b/>
          <w:bCs/>
          <w:szCs w:val="24"/>
        </w:rPr>
        <w:t>Credi</w:t>
      </w:r>
      <w:r w:rsidRPr="00AC66A1">
        <w:rPr>
          <w:b/>
          <w:bCs/>
          <w:szCs w:val="24"/>
        </w:rPr>
        <w:t>T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9"/>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Open</w:t>
      </w:r>
    </w:p>
    <w:p w14:paraId="2803E327" w14:textId="2EA8EB59" w:rsidR="00143FDA" w:rsidRDefault="00143FDA" w:rsidP="00AC66A1">
      <w:pPr>
        <w:spacing w:line="312" w:lineRule="auto"/>
        <w:ind w:firstLine="480"/>
        <w:rPr>
          <w:szCs w:val="24"/>
        </w:rPr>
      </w:pPr>
      <w:r w:rsidRPr="00143FDA">
        <w:rPr>
          <w:szCs w:val="24"/>
        </w:rPr>
        <w:t>Asian Journal of Psychiatry</w:t>
      </w:r>
    </w:p>
    <w:p w14:paraId="3A46A338" w14:textId="67105D53" w:rsidR="001A0C4A" w:rsidRPr="00AC66A1" w:rsidRDefault="001A0C4A" w:rsidP="00AC66A1">
      <w:pPr>
        <w:spacing w:line="312" w:lineRule="auto"/>
        <w:ind w:firstLine="480"/>
        <w:rPr>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Heading1"/>
        <w:rPr>
          <w:kern w:val="2"/>
          <w:szCs w:val="24"/>
        </w:rPr>
      </w:pPr>
      <w:r w:rsidRPr="00AC66A1">
        <w:t xml:space="preserve">1. </w:t>
      </w:r>
      <w:r w:rsidRPr="00AC66A1">
        <w:rPr>
          <w:rFonts w:ascii="SimSun" w:hAnsi="SimSun" w:cs="SimSun" w:hint="eastAsia"/>
        </w:rPr>
        <w:t>引言</w:t>
      </w:r>
    </w:p>
    <w:p w14:paraId="5F07A50C" w14:textId="77777777" w:rsidR="00AC66A1" w:rsidRPr="00AC66A1" w:rsidRDefault="00AC66A1" w:rsidP="00D05412">
      <w:pPr>
        <w:ind w:firstLineChars="0" w:firstLine="0"/>
      </w:pPr>
      <w:r w:rsidRPr="00AC66A1">
        <w:rPr>
          <w:rFonts w:ascii="SimSun" w:hAnsi="SimSun" w:cs="SimSun" w:hint="eastAsia"/>
        </w:rPr>
        <w:t>按照总分总方式写主旨句</w:t>
      </w:r>
    </w:p>
    <w:p w14:paraId="4353B4A5" w14:textId="77777777" w:rsidR="00AC66A1" w:rsidRPr="00AC66A1" w:rsidRDefault="00AC66A1" w:rsidP="00FD6780">
      <w:pPr>
        <w:ind w:firstLineChars="0" w:firstLine="0"/>
        <w:rPr>
          <w:szCs w:val="44"/>
        </w:rPr>
      </w:pPr>
      <w:r w:rsidRPr="00AC66A1">
        <w:t>[</w:t>
      </w:r>
      <w:r w:rsidRPr="00AC66A1">
        <w:rPr>
          <w:rFonts w:ascii="SimSun" w:hAnsi="SimSun" w:cs="SimSun" w:hint="eastAsia"/>
        </w:rPr>
        <w:t>第一段的主旨句</w:t>
      </w:r>
      <w:r w:rsidRPr="00AC66A1">
        <w:t>]</w:t>
      </w:r>
    </w:p>
    <w:p w14:paraId="7D45FE5F" w14:textId="77777777" w:rsidR="00AC66A1" w:rsidRPr="00AC66A1" w:rsidRDefault="00AC66A1" w:rsidP="00D05412">
      <w:pPr>
        <w:ind w:firstLine="480"/>
        <w:rPr>
          <w:szCs w:val="24"/>
        </w:rPr>
      </w:pPr>
      <w:r w:rsidRPr="00AC66A1">
        <w:rPr>
          <w:rFonts w:ascii="SimSun" w:hAnsi="SimSun" w:cs="SimSun" w:hint="eastAsia"/>
          <w:szCs w:val="24"/>
        </w:rPr>
        <w:t>抑郁障碍的严重性（患病率、社会成本等），青少年期和成年早期是关键的时间。</w:t>
      </w:r>
    </w:p>
    <w:p w14:paraId="013C79F4" w14:textId="77777777" w:rsidR="00AC66A1" w:rsidRPr="00AC66A1" w:rsidRDefault="00AC66A1" w:rsidP="00FD6780">
      <w:pPr>
        <w:ind w:firstLineChars="0" w:firstLine="0"/>
        <w:rPr>
          <w:szCs w:val="24"/>
        </w:rPr>
      </w:pPr>
      <w:r w:rsidRPr="00AC66A1">
        <w:rPr>
          <w:szCs w:val="24"/>
        </w:rPr>
        <w:t>[</w:t>
      </w:r>
      <w:r w:rsidRPr="00AC66A1">
        <w:rPr>
          <w:rFonts w:ascii="SimSun" w:hAnsi="SimSun" w:cs="SimSun" w:hint="eastAsia"/>
          <w:szCs w:val="24"/>
        </w:rPr>
        <w:t>第二段的主旨句</w:t>
      </w:r>
      <w:r w:rsidRPr="00AC66A1">
        <w:rPr>
          <w:szCs w:val="24"/>
        </w:rPr>
        <w:t>]</w:t>
      </w:r>
    </w:p>
    <w:p w14:paraId="081F2770" w14:textId="77777777" w:rsidR="00AC66A1" w:rsidRPr="00AC66A1" w:rsidRDefault="00AC66A1" w:rsidP="00D05412">
      <w:pPr>
        <w:ind w:firstLine="480"/>
        <w:rPr>
          <w:szCs w:val="24"/>
        </w:rPr>
      </w:pPr>
      <w:r w:rsidRPr="00AC66A1">
        <w:rPr>
          <w:rFonts w:ascii="SimSun" w:hAnsi="SimSun" w:cs="SimSun" w:hint="eastAsia"/>
          <w:szCs w:val="24"/>
        </w:rPr>
        <w:t>自评量表在抑郁症的研究中广泛使用，也是各类关于青少年与学生政策的基础（中国、世界范围内大规范调查的的数据）</w:t>
      </w:r>
    </w:p>
    <w:p w14:paraId="3AA39EF9" w14:textId="77777777" w:rsidR="00D05412" w:rsidRDefault="00AC66A1" w:rsidP="00FD6780">
      <w:pPr>
        <w:ind w:firstLineChars="0" w:firstLine="0"/>
        <w:rPr>
          <w:rFonts w:eastAsiaTheme="minorEastAsia"/>
          <w:szCs w:val="24"/>
        </w:rPr>
      </w:pPr>
      <w:r w:rsidRPr="00AC66A1">
        <w:rPr>
          <w:szCs w:val="24"/>
        </w:rPr>
        <w:t>[</w:t>
      </w:r>
      <w:r w:rsidRPr="00AC66A1">
        <w:rPr>
          <w:rFonts w:ascii="SimSun" w:hAnsi="SimSun" w:cs="SimSun" w:hint="eastAsia"/>
          <w:szCs w:val="24"/>
        </w:rPr>
        <w:t>第三段的主旨句</w:t>
      </w:r>
      <w:r w:rsidRPr="00AC66A1">
        <w:rPr>
          <w:szCs w:val="24"/>
        </w:rPr>
        <w:t>]</w:t>
      </w:r>
    </w:p>
    <w:p w14:paraId="4DFBF8BC" w14:textId="1F6D2EA8" w:rsidR="00AC66A1" w:rsidRPr="00AC66A1" w:rsidRDefault="00AC66A1" w:rsidP="00D05412">
      <w:pPr>
        <w:ind w:firstLine="480"/>
        <w:rPr>
          <w:szCs w:val="24"/>
        </w:rPr>
      </w:pPr>
      <w:r w:rsidRPr="00AC66A1">
        <w:rPr>
          <w:rFonts w:ascii="SimSun" w:hAnsi="SimSun" w:cs="SimSun" w:hint="eastAsia"/>
          <w:szCs w:val="24"/>
        </w:rPr>
        <w:t>但抑郁自评量表数量繁多，被广泛使用的量表也不在少数，有潜在的重大影响（如影响到心理健康问题的检出率）。</w:t>
      </w:r>
    </w:p>
    <w:p w14:paraId="5682157B" w14:textId="77777777" w:rsidR="00AC66A1" w:rsidRPr="00AC66A1" w:rsidRDefault="00AC66A1" w:rsidP="00FD6780">
      <w:pPr>
        <w:ind w:firstLineChars="0" w:firstLine="0"/>
        <w:rPr>
          <w:szCs w:val="24"/>
        </w:rPr>
      </w:pPr>
      <w:r w:rsidRPr="00AC66A1">
        <w:rPr>
          <w:szCs w:val="24"/>
        </w:rPr>
        <w:t>[</w:t>
      </w:r>
      <w:r w:rsidRPr="00AC66A1">
        <w:rPr>
          <w:rFonts w:ascii="SimSun" w:hAnsi="SimSun" w:cs="SimSun" w:hint="eastAsia"/>
          <w:szCs w:val="24"/>
        </w:rPr>
        <w:t>第四段的主旨句</w:t>
      </w:r>
      <w:r w:rsidRPr="00AC66A1">
        <w:rPr>
          <w:szCs w:val="24"/>
        </w:rPr>
        <w:t>]</w:t>
      </w:r>
    </w:p>
    <w:p w14:paraId="577EF549" w14:textId="77777777" w:rsidR="00AC66A1" w:rsidRPr="00AC66A1" w:rsidRDefault="00AC66A1" w:rsidP="00D05412">
      <w:pPr>
        <w:ind w:firstLine="480"/>
        <w:rPr>
          <w:szCs w:val="24"/>
        </w:rPr>
      </w:pPr>
      <w:r w:rsidRPr="00AC66A1">
        <w:rPr>
          <w:rFonts w:ascii="SimSun" w:hAnsi="SimSun" w:cs="SimSun" w:hint="eastAsia"/>
          <w:szCs w:val="24"/>
        </w:rPr>
        <w:t>当前研究发现不同抑郁问题可能在测量不同的内容。</w:t>
      </w:r>
      <w:r w:rsidRPr="00AC66A1">
        <w:rPr>
          <w:rFonts w:hint="eastAsia"/>
          <w:szCs w:val="24"/>
        </w:rPr>
        <w:t>Fried</w:t>
      </w:r>
      <w:r w:rsidRPr="00AC66A1">
        <w:rPr>
          <w:rFonts w:ascii="SimSun" w:hAnsi="SimSun" w:cs="SimSun" w:hint="eastAsia"/>
          <w:szCs w:val="24"/>
        </w:rPr>
        <w:t>（</w:t>
      </w:r>
      <w:r w:rsidRPr="00AC66A1">
        <w:rPr>
          <w:rFonts w:hint="eastAsia"/>
          <w:szCs w:val="24"/>
        </w:rPr>
        <w:t>2017</w:t>
      </w:r>
      <w:r w:rsidRPr="00AC66A1">
        <w:rPr>
          <w:rFonts w:ascii="SimSun" w:hAnsi="SimSun" w:cs="SimSun" w:hint="eastAsia"/>
          <w:szCs w:val="24"/>
        </w:rPr>
        <w:t>年）的研</w:t>
      </w:r>
      <w:r w:rsidRPr="00AC66A1">
        <w:rPr>
          <w:rFonts w:ascii="SimSun" w:hAnsi="SimSun" w:cs="SimSun" w:hint="eastAsia"/>
          <w:szCs w:val="24"/>
        </w:rPr>
        <w:lastRenderedPageBreak/>
        <w:t>究表明，不同的抑郁量表不能互相替代使用，这给抑郁研究带来了挑战。</w:t>
      </w:r>
    </w:p>
    <w:p w14:paraId="3C94D70C" w14:textId="04F3FC97" w:rsidR="00AC66A1" w:rsidRPr="00AC66A1" w:rsidRDefault="00AC66A1" w:rsidP="00FD6780">
      <w:pPr>
        <w:ind w:firstLineChars="0" w:firstLine="0"/>
        <w:rPr>
          <w:szCs w:val="24"/>
        </w:rPr>
      </w:pPr>
      <w:r w:rsidRPr="00AC66A1">
        <w:rPr>
          <w:szCs w:val="24"/>
        </w:rPr>
        <w:t>[</w:t>
      </w:r>
      <w:r w:rsidRPr="00AC66A1">
        <w:rPr>
          <w:rFonts w:ascii="SimSun" w:hAnsi="SimSun" w:cs="SimSun" w:hint="eastAsia"/>
          <w:szCs w:val="24"/>
        </w:rPr>
        <w:t>第</w:t>
      </w:r>
      <w:r w:rsidR="00FD6780">
        <w:rPr>
          <w:rFonts w:ascii="SimSun" w:hAnsi="SimSun" w:cs="SimSun" w:hint="eastAsia"/>
          <w:szCs w:val="24"/>
        </w:rPr>
        <w:t>五</w:t>
      </w:r>
      <w:r w:rsidRPr="00AC66A1">
        <w:rPr>
          <w:rFonts w:ascii="SimSun" w:hAnsi="SimSun" w:cs="SimSun" w:hint="eastAsia"/>
          <w:szCs w:val="24"/>
        </w:rPr>
        <w:t>段的主旨句</w:t>
      </w:r>
      <w:r w:rsidRPr="00AC66A1">
        <w:rPr>
          <w:szCs w:val="24"/>
        </w:rPr>
        <w:t>]</w:t>
      </w:r>
    </w:p>
    <w:p w14:paraId="350AC5EB" w14:textId="77777777" w:rsidR="00AC66A1" w:rsidRDefault="00AC66A1" w:rsidP="00D05412">
      <w:pPr>
        <w:ind w:firstLine="480"/>
        <w:rPr>
          <w:rFonts w:ascii="SimSun" w:hAnsi="SimSun" w:cs="SimSun"/>
          <w:szCs w:val="24"/>
        </w:rPr>
      </w:pPr>
      <w:r w:rsidRPr="00AC66A1">
        <w:rPr>
          <w:rFonts w:ascii="SimSun" w:hAnsi="SimSun" w:cs="SimSun" w:hint="eastAsia"/>
          <w:szCs w:val="24"/>
        </w:rPr>
        <w:t>上述问题可能也延伸到发展中国家，但目前没有实证的数据进行评估，本研究将对用于学生的抑郁自评量表进行分析。</w:t>
      </w:r>
    </w:p>
    <w:p w14:paraId="6B4C8E94" w14:textId="44A4A06A" w:rsidR="00AC66A1" w:rsidRPr="00AC66A1" w:rsidRDefault="00FD6780" w:rsidP="00FD6780">
      <w:pPr>
        <w:ind w:firstLine="480"/>
        <w:rPr>
          <w:szCs w:val="24"/>
        </w:rPr>
      </w:pPr>
      <w:r>
        <w:rPr>
          <w:rFonts w:ascii="SimSun" w:hAnsi="SimSun" w:cs="SimSun" w:hint="eastAsia"/>
          <w:szCs w:val="24"/>
        </w:rPr>
        <w:t>还可以补充一些</w:t>
      </w:r>
      <w:r w:rsidR="00AC66A1" w:rsidRPr="00AC66A1">
        <w:rPr>
          <w:rFonts w:ascii="SimSun" w:hAnsi="SimSun" w:cs="SimSun" w:hint="eastAsia"/>
          <w:szCs w:val="24"/>
        </w:rPr>
        <w:t>非常广泛的调查，只用了某一个问卷。可以用大规模调查用的问卷来举例。</w:t>
      </w:r>
      <w:r>
        <w:rPr>
          <w:rFonts w:hint="eastAsia"/>
          <w:szCs w:val="24"/>
        </w:rPr>
        <w:t>例如</w:t>
      </w:r>
      <w:r w:rsidR="00AC66A1" w:rsidRPr="00AC66A1">
        <w:rPr>
          <w:rFonts w:ascii="SimSun" w:hAnsi="SimSun" w:cs="SimSun" w:hint="eastAsia"/>
          <w:szCs w:val="24"/>
        </w:rPr>
        <w:t>中国国民心理健康发展报告，心理所的调查只用了</w:t>
      </w:r>
      <w:r w:rsidR="00AC66A1" w:rsidRPr="00AC66A1">
        <w:rPr>
          <w:rFonts w:hint="eastAsia"/>
          <w:szCs w:val="24"/>
        </w:rPr>
        <w:t>ces-d</w:t>
      </w:r>
      <w:r w:rsidR="00AC66A1" w:rsidRPr="00AC66A1">
        <w:rPr>
          <w:rFonts w:ascii="SimSun" w:hAnsi="SimSun" w:cs="SimSun" w:hint="eastAsia"/>
          <w:szCs w:val="24"/>
        </w:rPr>
        <w:t>简版和中国心理健康量表简版广泛焦虑</w:t>
      </w:r>
      <w:r>
        <w:rPr>
          <w:rFonts w:ascii="SimSun" w:hAnsi="SimSun" w:cs="SimSun" w:hint="eastAsia"/>
          <w:szCs w:val="24"/>
        </w:rPr>
        <w:t>。</w:t>
      </w:r>
    </w:p>
    <w:p w14:paraId="7306BC53" w14:textId="77777777" w:rsidR="00AC66A1" w:rsidRPr="00AC66A1" w:rsidRDefault="00AC66A1" w:rsidP="00D05412">
      <w:pPr>
        <w:pStyle w:val="Heading1"/>
      </w:pPr>
      <w:r w:rsidRPr="00AC66A1">
        <w:t xml:space="preserve">2. </w:t>
      </w:r>
      <w:r w:rsidRPr="00AC66A1">
        <w:rPr>
          <w:rFonts w:hint="eastAsia"/>
        </w:rPr>
        <w:t>Method</w:t>
      </w:r>
      <w:r w:rsidRPr="00AC66A1">
        <w:t>s</w:t>
      </w:r>
    </w:p>
    <w:p w14:paraId="4596C150" w14:textId="0E73E197" w:rsidR="00095790" w:rsidRDefault="00095790" w:rsidP="00095790">
      <w:pPr>
        <w:ind w:firstLine="480"/>
      </w:pPr>
      <w:bookmarkStart w:id="1" w:name="OLE_LINK8"/>
      <w:bookmarkStart w:id="2" w:name="OLE_LINK19"/>
      <w:r w:rsidRPr="00D05412">
        <w:t xml:space="preserve">We took three steps to extract symptoms from all scales that measure depressions among </w:t>
      </w:r>
      <w:ins w:id="3" w:author="Hu Chuan-Peng" w:date="2023-11-17T16:39:00Z">
        <w:r w:rsidR="00845FB2">
          <w:rPr>
            <w:rFonts w:hint="eastAsia"/>
          </w:rPr>
          <w:t>the</w:t>
        </w:r>
        <w:r w:rsidR="00845FB2">
          <w:t xml:space="preserve"> Chinese </w:t>
        </w:r>
      </w:ins>
      <w:r w:rsidRPr="00D05412">
        <w:t>students population</w:t>
      </w:r>
      <w:r w:rsidR="00200BA4">
        <w:t xml:space="preserve"> (see Fig 1 for the flowchart)</w:t>
      </w:r>
      <w:r w:rsidRPr="00D05412">
        <w:t>. Firstly, we identified all scales that has been used for screening depression among students</w:t>
      </w:r>
      <w:del w:id="4" w:author="Hu Chuan-Peng" w:date="2023-11-17T16:42:00Z">
        <w:r w:rsidRPr="00D05412" w:rsidDel="0046347D">
          <w:delText xml:space="preserve"> and </w:delText>
        </w:r>
      </w:del>
      <w:del w:id="5" w:author="Hu Chuan-Peng" w:date="2023-11-17T16:40:00Z">
        <w:r w:rsidRPr="00D05412" w:rsidDel="00845FB2">
          <w:delText>screen the scales for completedness of their items information</w:delText>
        </w:r>
      </w:del>
      <w:r w:rsidRPr="00D05412">
        <w:t xml:space="preserve">. Secondly, we identified </w:t>
      </w:r>
      <w:r w:rsidR="00200BA4">
        <w:t xml:space="preserve">unique </w:t>
      </w:r>
      <w:r w:rsidRPr="00D05412">
        <w:t xml:space="preserve">symptoms of each scale. Thirdly, we compared the symptoms </w:t>
      </w:r>
      <w:del w:id="6" w:author="Hu Chuan-Peng" w:date="2023-11-17T16:41:00Z">
        <w:r w:rsidRPr="00D05412" w:rsidDel="0046347D">
          <w:delText xml:space="preserve">between </w:delText>
        </w:r>
      </w:del>
      <w:ins w:id="7" w:author="Hu Chuan-Peng" w:date="2023-11-17T16:41:00Z">
        <w:r w:rsidR="0046347D">
          <w:t>across</w:t>
        </w:r>
        <w:r w:rsidR="0046347D" w:rsidRPr="00D05412">
          <w:t xml:space="preserve"> </w:t>
        </w:r>
      </w:ins>
      <w:del w:id="8" w:author="Hu Chuan-Peng" w:date="2023-11-17T16:41:00Z">
        <w:r w:rsidRPr="00D05412" w:rsidDel="0046347D">
          <w:delText xml:space="preserve">different </w:delText>
        </w:r>
      </w:del>
      <w:ins w:id="9" w:author="Hu Chuan-Peng" w:date="2023-11-17T16:41:00Z">
        <w:r w:rsidR="0046347D">
          <w:t>all</w:t>
        </w:r>
        <w:r w:rsidR="0046347D" w:rsidRPr="00D05412">
          <w:t xml:space="preserve"> </w:t>
        </w:r>
      </w:ins>
      <w:r w:rsidRPr="00D05412">
        <w:t xml:space="preserve">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Heading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2F936C11"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w:t>
      </w:r>
      <w:ins w:id="10" w:author="Hu Chuan-Peng" w:date="2023-11-17T16:43:00Z">
        <w:r w:rsidR="0046347D">
          <w:rPr>
            <w:rFonts w:hint="eastAsia"/>
          </w:rPr>
          <w:t>Chinese</w:t>
        </w:r>
        <w:r w:rsidR="0046347D">
          <w:t xml:space="preserve"> </w:t>
        </w:r>
      </w:ins>
      <w:r w:rsidRPr="00D05412">
        <w:t>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陈雨濛等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w:t>
      </w:r>
      <w:ins w:id="11" w:author="Hu Chuan-Peng" w:date="2023-11-17T16:44:00Z">
        <w:r w:rsidR="00FF2F67">
          <w:rPr>
            <w:rFonts w:hint="eastAsia"/>
          </w:rPr>
          <w:t>from</w:t>
        </w:r>
        <w:r w:rsidR="00FF2F67">
          <w:t xml:space="preserve"> all articles </w:t>
        </w:r>
      </w:ins>
      <w:r w:rsidR="00751930">
        <w:t xml:space="preserve">included in </w:t>
      </w:r>
      <w:r w:rsidRPr="00D05412">
        <w:t>these four meta-analysis.</w:t>
      </w:r>
      <w:r>
        <w:t xml:space="preserve"> </w:t>
      </w:r>
    </w:p>
    <w:p w14:paraId="5E799CCF" w14:textId="3CCEBC3D" w:rsidR="00095790" w:rsidRPr="00095790" w:rsidRDefault="00095790" w:rsidP="009F676E">
      <w:pPr>
        <w:ind w:firstLine="480"/>
      </w:pPr>
      <w:bookmarkStart w:id="12" w:name="OLE_LINK6"/>
      <w:r w:rsidRPr="00D05412">
        <w:t xml:space="preserve">We </w:t>
      </w:r>
      <w:r w:rsidR="00751930">
        <w:t xml:space="preserve">then </w:t>
      </w:r>
      <w:del w:id="13" w:author="Hu Chuan-Peng" w:date="2023-11-17T16:45:00Z">
        <w:r w:rsidR="00E7593E" w:rsidDel="00F7570D">
          <w:delText xml:space="preserve">evaluated </w:delText>
        </w:r>
      </w:del>
      <w:ins w:id="14" w:author="Hu Chuan-Peng" w:date="2023-11-17T16:45:00Z">
        <w:r w:rsidR="00F7570D">
          <w:t>screened</w:t>
        </w:r>
        <w:r w:rsidR="00F7570D">
          <w:t xml:space="preserve"> </w:t>
        </w:r>
      </w:ins>
      <w:del w:id="15" w:author="Hu Chuan-Peng" w:date="2023-11-17T16:44:00Z">
        <w:r w:rsidR="00E7593E" w:rsidDel="00F7570D">
          <w:delText xml:space="preserve">multiple </w:delText>
        </w:r>
      </w:del>
      <w:r w:rsidRPr="00D05412">
        <w:t>version</w:t>
      </w:r>
      <w:r w:rsidR="00751930">
        <w:t>s</w:t>
      </w:r>
      <w:r w:rsidRPr="00D05412">
        <w:t xml:space="preserve"> of scales</w:t>
      </w:r>
      <w:r w:rsidR="00E7593E">
        <w:t xml:space="preserve"> </w:t>
      </w:r>
      <w:del w:id="16" w:author="Hu Chuan-Peng" w:date="2023-11-17T16:45:00Z">
        <w:r w:rsidR="00E7593E" w:rsidDel="00F7570D">
          <w:delText>(if exist)</w:delText>
        </w:r>
        <w:r w:rsidR="00751930" w:rsidDel="00F7570D">
          <w:delText xml:space="preserve"> </w:delText>
        </w:r>
      </w:del>
      <w:r w:rsidR="00751930">
        <w:t xml:space="preserve">and </w:t>
      </w:r>
      <w:r w:rsidR="00E7593E">
        <w:t xml:space="preserve">identified </w:t>
      </w:r>
      <w:r w:rsidR="00751930">
        <w:t xml:space="preserve">the most valid version </w:t>
      </w:r>
      <w:r w:rsidR="00E7593E">
        <w:t>for later</w:t>
      </w:r>
      <w:r w:rsidR="00751930">
        <w:t xml:space="preserve"> analysis</w:t>
      </w:r>
      <w:r w:rsidR="00C83641">
        <w:t xml:space="preserve"> (</w:t>
      </w:r>
      <w:r w:rsidR="00C83641" w:rsidRPr="00C83641">
        <w:t>See supplementary material for details</w:t>
      </w:r>
      <w:r w:rsidR="00C83641">
        <w:t>)</w:t>
      </w:r>
      <w:r w:rsidRPr="00D05412">
        <w:t xml:space="preserve">. </w:t>
      </w:r>
      <w:bookmarkEnd w:id="12"/>
      <w:del w:id="17" w:author="Hu Chuan-Peng" w:date="2023-11-17T16:18:00Z">
        <w:r w:rsidR="00E70EF0" w:rsidRPr="00E70EF0" w:rsidDel="009C5A3E">
          <w:rPr>
            <w:highlight w:val="yellow"/>
          </w:rPr>
          <w:delText>The rationale behind this examination lies in the fact that even for the same scale, meta-analytic data may provide multiple versions</w:delText>
        </w:r>
        <w:r w:rsidR="00E70EF0" w:rsidRPr="00E70EF0" w:rsidDel="009C5A3E">
          <w:rPr>
            <w:rFonts w:hint="eastAsia"/>
            <w:highlight w:val="yellow"/>
          </w:rPr>
          <w:delText xml:space="preserve">. </w:delText>
        </w:r>
        <w:r w:rsidR="00E7593E" w:rsidRPr="00E70EF0" w:rsidDel="009C5A3E">
          <w:rPr>
            <w:highlight w:val="yellow"/>
          </w:rPr>
          <w:delText xml:space="preserve">When </w:delText>
        </w:r>
        <w:r w:rsidR="00E7593E" w:rsidRPr="00E70EF0" w:rsidDel="009C5A3E">
          <w:rPr>
            <w:rFonts w:hint="eastAsia"/>
            <w:highlight w:val="yellow"/>
          </w:rPr>
          <w:delText xml:space="preserve">confronted </w:delText>
        </w:r>
      </w:del>
      <w:ins w:id="18" w:author="Hu Chuan-Peng" w:date="2023-11-17T16:18:00Z">
        <w:r w:rsidR="009C5A3E">
          <w:rPr>
            <w:rFonts w:hint="eastAsia"/>
            <w:highlight w:val="yellow"/>
          </w:rPr>
          <w:t>If</w:t>
        </w:r>
        <w:r w:rsidR="009C5A3E">
          <w:rPr>
            <w:highlight w:val="yellow"/>
          </w:rPr>
          <w:t xml:space="preserve"> a scale has </w:t>
        </w:r>
      </w:ins>
      <w:del w:id="19" w:author="Hu Chuan-Peng" w:date="2023-11-17T16:18:00Z">
        <w:r w:rsidR="00E7593E" w:rsidRPr="00E70EF0" w:rsidDel="009C5A3E">
          <w:rPr>
            <w:highlight w:val="yellow"/>
          </w:rPr>
          <w:delText xml:space="preserve">with </w:delText>
        </w:r>
      </w:del>
      <w:r w:rsidR="00E7593E" w:rsidRPr="00E70EF0">
        <w:rPr>
          <w:highlight w:val="yellow"/>
        </w:rPr>
        <w:t>multiple versions</w:t>
      </w:r>
      <w:del w:id="20" w:author="Hu Chuan-Peng" w:date="2023-11-17T16:18:00Z">
        <w:r w:rsidR="00E7593E" w:rsidRPr="00E70EF0" w:rsidDel="009C5A3E">
          <w:rPr>
            <w:highlight w:val="yellow"/>
          </w:rPr>
          <w:delText xml:space="preserve"> of a scale</w:delText>
        </w:r>
      </w:del>
      <w:r w:rsidR="00E7593E" w:rsidRPr="00E70EF0">
        <w:rPr>
          <w:highlight w:val="yellow"/>
        </w:rPr>
        <w:t xml:space="preserve">, we </w:t>
      </w:r>
      <w:ins w:id="21" w:author="Hu Chuan-Peng" w:date="2023-11-17T16:45:00Z">
        <w:r w:rsidR="005C59FE">
          <w:rPr>
            <w:highlight w:val="yellow"/>
          </w:rPr>
          <w:t xml:space="preserve">choose one of these version based on </w:t>
        </w:r>
      </w:ins>
      <w:del w:id="22" w:author="Hu Chuan-Peng" w:date="2023-11-17T16:45:00Z">
        <w:r w:rsidR="00E7593E" w:rsidRPr="00E70EF0" w:rsidDel="005C59FE">
          <w:rPr>
            <w:highlight w:val="yellow"/>
          </w:rPr>
          <w:delText xml:space="preserve">adhered to </w:delText>
        </w:r>
      </w:del>
      <w:r w:rsidR="00E7593E" w:rsidRPr="00E70EF0">
        <w:rPr>
          <w:highlight w:val="yellow"/>
        </w:rPr>
        <w:t xml:space="preserve">the following </w:t>
      </w:r>
      <w:del w:id="23" w:author="Hu Chuan-Peng" w:date="2023-11-17T16:45:00Z">
        <w:r w:rsidR="00E7593E" w:rsidRPr="00E70EF0" w:rsidDel="005C59FE">
          <w:rPr>
            <w:highlight w:val="yellow"/>
          </w:rPr>
          <w:delText xml:space="preserve">inclusion </w:delText>
        </w:r>
      </w:del>
      <w:r w:rsidR="00E7593E" w:rsidRPr="00E70EF0">
        <w:rPr>
          <w:highlight w:val="yellow"/>
        </w:rPr>
        <w:t>criteria:</w:t>
      </w:r>
      <w:r w:rsidR="00E7593E" w:rsidRPr="00E7593E">
        <w:t xml:space="preserve"> </w:t>
      </w:r>
      <w:r w:rsidR="00E7593E" w:rsidRPr="00850E85">
        <w:rPr>
          <w:highlight w:val="yellow"/>
        </w:rPr>
        <w:t xml:space="preserve">(1) </w:t>
      </w:r>
      <w:r w:rsidR="00850E85" w:rsidRPr="00850E85">
        <w:rPr>
          <w:highlight w:val="yellow"/>
        </w:rPr>
        <w:t xml:space="preserve">If the </w:t>
      </w:r>
      <w:ins w:id="24" w:author="Hu Chuan-Peng" w:date="2023-11-17T16:19:00Z">
        <w:r w:rsidR="009C5A3E">
          <w:rPr>
            <w:highlight w:val="yellow"/>
          </w:rPr>
          <w:t>reference</w:t>
        </w:r>
      </w:ins>
      <w:ins w:id="25" w:author="Hu Chuan-Peng" w:date="2023-11-17T16:21:00Z">
        <w:r w:rsidR="00A853B1">
          <w:rPr>
            <w:highlight w:val="yellow"/>
          </w:rPr>
          <w:t>(s)</w:t>
        </w:r>
        <w:r w:rsidR="00A853B1">
          <w:rPr>
            <w:highlight w:val="yellow"/>
          </w:rPr>
          <w:t xml:space="preserve"> </w:t>
        </w:r>
      </w:ins>
      <w:ins w:id="26" w:author="Hu Chuan-Peng" w:date="2023-11-17T16:19:00Z">
        <w:r w:rsidR="009C5A3E">
          <w:rPr>
            <w:highlight w:val="yellow"/>
          </w:rPr>
          <w:t xml:space="preserve">of </w:t>
        </w:r>
      </w:ins>
      <w:ins w:id="27" w:author="Hu Chuan-Peng" w:date="2023-11-17T16:45:00Z">
        <w:r w:rsidR="00466591">
          <w:rPr>
            <w:highlight w:val="yellow"/>
          </w:rPr>
          <w:t>the</w:t>
        </w:r>
      </w:ins>
      <w:ins w:id="28" w:author="Hu Chuan-Peng" w:date="2023-11-17T16:19:00Z">
        <w:r w:rsidR="009C5A3E">
          <w:rPr>
            <w:highlight w:val="yellow"/>
          </w:rPr>
          <w:t xml:space="preserve"> </w:t>
        </w:r>
      </w:ins>
      <w:r w:rsidR="00850E85" w:rsidRPr="00850E85">
        <w:rPr>
          <w:highlight w:val="yellow"/>
        </w:rPr>
        <w:t>scale</w:t>
      </w:r>
      <w:del w:id="29" w:author="Hu Chuan-Peng" w:date="2023-11-17T16:19:00Z">
        <w:r w:rsidR="00850E85" w:rsidRPr="00850E85" w:rsidDel="009C5A3E">
          <w:rPr>
            <w:highlight w:val="yellow"/>
          </w:rPr>
          <w:delText>s</w:delText>
        </w:r>
      </w:del>
      <w:r w:rsidR="00850E85" w:rsidRPr="00850E85">
        <w:rPr>
          <w:highlight w:val="yellow"/>
        </w:rPr>
        <w:t xml:space="preserve"> cited in </w:t>
      </w:r>
      <w:del w:id="30" w:author="Hu Chuan-Peng" w:date="2023-11-17T16:19:00Z">
        <w:r w:rsidR="00850E85" w:rsidRPr="00850E85" w:rsidDel="009C5A3E">
          <w:rPr>
            <w:highlight w:val="yellow"/>
          </w:rPr>
          <w:delText>the meta-analytic data</w:delText>
        </w:r>
      </w:del>
      <w:ins w:id="31" w:author="Hu Chuan-Peng" w:date="2023-11-17T16:19:00Z">
        <w:r w:rsidR="009C5A3E">
          <w:rPr>
            <w:highlight w:val="yellow"/>
          </w:rPr>
          <w:t>articles</w:t>
        </w:r>
      </w:ins>
      <w:r w:rsidR="00850E85" w:rsidRPr="00850E85">
        <w:rPr>
          <w:highlight w:val="yellow"/>
        </w:rPr>
        <w:t xml:space="preserve"> </w:t>
      </w:r>
      <w:del w:id="32" w:author="Hu Chuan-Peng" w:date="2023-11-17T16:19:00Z">
        <w:r w:rsidR="00850E85" w:rsidRPr="00850E85" w:rsidDel="009C5A3E">
          <w:rPr>
            <w:highlight w:val="yellow"/>
          </w:rPr>
          <w:delText xml:space="preserve">are </w:delText>
        </w:r>
      </w:del>
      <w:ins w:id="33" w:author="Hu Chuan-Peng" w:date="2023-11-17T16:19:00Z">
        <w:r w:rsidR="009C5A3E">
          <w:rPr>
            <w:highlight w:val="yellow"/>
          </w:rPr>
          <w:t>was</w:t>
        </w:r>
        <w:r w:rsidR="009C5A3E" w:rsidRPr="00850E85">
          <w:rPr>
            <w:highlight w:val="yellow"/>
          </w:rPr>
          <w:t xml:space="preserve"> </w:t>
        </w:r>
      </w:ins>
      <w:del w:id="34" w:author="Hu Chuan-Peng" w:date="2023-11-17T16:19:00Z">
        <w:r w:rsidR="00850E85" w:rsidRPr="00850E85" w:rsidDel="009C5A3E">
          <w:rPr>
            <w:highlight w:val="yellow"/>
          </w:rPr>
          <w:delText xml:space="preserve">available only </w:delText>
        </w:r>
      </w:del>
      <w:r w:rsidR="00850E85" w:rsidRPr="00850E85">
        <w:rPr>
          <w:highlight w:val="yellow"/>
        </w:rPr>
        <w:t xml:space="preserve">in English, we search for the Chinese versions </w:t>
      </w:r>
      <w:del w:id="35" w:author="Hu Chuan-Peng" w:date="2023-11-17T16:19:00Z">
        <w:r w:rsidR="00850E85" w:rsidRPr="00850E85" w:rsidDel="009C5A3E">
          <w:rPr>
            <w:highlight w:val="yellow"/>
          </w:rPr>
          <w:delText>ourselves</w:delText>
        </w:r>
      </w:del>
      <w:ins w:id="36" w:author="Hu Chuan-Peng" w:date="2023-11-17T16:19:00Z">
        <w:r w:rsidR="009C5A3E">
          <w:rPr>
            <w:highlight w:val="yellow"/>
          </w:rPr>
          <w:t xml:space="preserve">because all </w:t>
        </w:r>
      </w:ins>
      <w:ins w:id="37" w:author="Hu Chuan-Peng" w:date="2023-11-17T16:20:00Z">
        <w:r w:rsidR="009C5A3E">
          <w:rPr>
            <w:highlight w:val="yellow"/>
          </w:rPr>
          <w:t>participants</w:t>
        </w:r>
      </w:ins>
      <w:ins w:id="38" w:author="Hu Chuan-Peng" w:date="2023-11-17T16:19:00Z">
        <w:r w:rsidR="009C5A3E">
          <w:rPr>
            <w:highlight w:val="yellow"/>
          </w:rPr>
          <w:t xml:space="preserve"> </w:t>
        </w:r>
      </w:ins>
      <w:ins w:id="39" w:author="Hu Chuan-Peng" w:date="2023-11-17T16:20:00Z">
        <w:r w:rsidR="009C5A3E">
          <w:rPr>
            <w:highlight w:val="yellow"/>
          </w:rPr>
          <w:t>in the above mentioned articles are Chinese</w:t>
        </w:r>
        <w:r w:rsidR="002567EA">
          <w:rPr>
            <w:highlight w:val="yellow"/>
          </w:rPr>
          <w:t xml:space="preserve"> students</w:t>
        </w:r>
      </w:ins>
      <w:r w:rsidR="00545C93" w:rsidRPr="00850E85">
        <w:rPr>
          <w:highlight w:val="yellow"/>
        </w:rPr>
        <w:t>;</w:t>
      </w:r>
      <w:r w:rsidR="00545C93" w:rsidRPr="00E7593E">
        <w:t xml:space="preserve"> </w:t>
      </w:r>
      <w:r w:rsidR="00E7593E" w:rsidRPr="00850E85">
        <w:rPr>
          <w:highlight w:val="yellow"/>
        </w:rPr>
        <w:t xml:space="preserve">(2) </w:t>
      </w:r>
      <w:r w:rsidR="00850E85" w:rsidRPr="00850E85">
        <w:rPr>
          <w:highlight w:val="yellow"/>
        </w:rPr>
        <w:t xml:space="preserve">If </w:t>
      </w:r>
      <w:ins w:id="40" w:author="Hu Chuan-Peng" w:date="2023-11-17T16:21:00Z">
        <w:r w:rsidR="00A853B1" w:rsidRPr="00850E85">
          <w:rPr>
            <w:highlight w:val="yellow"/>
          </w:rPr>
          <w:t xml:space="preserve">the </w:t>
        </w:r>
        <w:r w:rsidR="00A853B1">
          <w:rPr>
            <w:highlight w:val="yellow"/>
          </w:rPr>
          <w:t>reference</w:t>
        </w:r>
        <w:r w:rsidR="00A853B1">
          <w:rPr>
            <w:highlight w:val="yellow"/>
          </w:rPr>
          <w:t>(s)</w:t>
        </w:r>
        <w:r w:rsidR="00A853B1">
          <w:rPr>
            <w:highlight w:val="yellow"/>
          </w:rPr>
          <w:t xml:space="preserve"> of </w:t>
        </w:r>
      </w:ins>
      <w:ins w:id="41" w:author="Hu Chuan-Peng" w:date="2023-11-17T16:46:00Z">
        <w:r w:rsidR="0058507C">
          <w:rPr>
            <w:highlight w:val="yellow"/>
          </w:rPr>
          <w:t>the</w:t>
        </w:r>
      </w:ins>
      <w:ins w:id="42" w:author="Hu Chuan-Peng" w:date="2023-11-17T16:21:00Z">
        <w:r w:rsidR="00A853B1">
          <w:rPr>
            <w:highlight w:val="yellow"/>
          </w:rPr>
          <w:t xml:space="preserve"> </w:t>
        </w:r>
        <w:r w:rsidR="00A853B1" w:rsidRPr="00850E85">
          <w:rPr>
            <w:highlight w:val="yellow"/>
          </w:rPr>
          <w:t>scale</w:t>
        </w:r>
        <w:r w:rsidR="00A853B1">
          <w:rPr>
            <w:highlight w:val="yellow"/>
          </w:rPr>
          <w:t xml:space="preserve"> include</w:t>
        </w:r>
      </w:ins>
      <w:ins w:id="43" w:author="Hu Chuan-Peng" w:date="2023-11-17T16:46:00Z">
        <w:r w:rsidR="0058507C">
          <w:rPr>
            <w:highlight w:val="yellow"/>
          </w:rPr>
          <w:t>d</w:t>
        </w:r>
      </w:ins>
      <w:ins w:id="44" w:author="Hu Chuan-Peng" w:date="2023-11-17T16:21:00Z">
        <w:r w:rsidR="00A853B1">
          <w:rPr>
            <w:highlight w:val="yellow"/>
          </w:rPr>
          <w:t xml:space="preserve"> both </w:t>
        </w:r>
      </w:ins>
      <w:del w:id="45" w:author="Hu Chuan-Peng" w:date="2023-11-17T16:21:00Z">
        <w:r w:rsidR="00850E85" w:rsidRPr="00850E85" w:rsidDel="00A853B1">
          <w:rPr>
            <w:highlight w:val="yellow"/>
          </w:rPr>
          <w:delText xml:space="preserve">the citations in the meta-analytic data provide both </w:delText>
        </w:r>
      </w:del>
      <w:r w:rsidR="00850E85" w:rsidRPr="00850E85">
        <w:rPr>
          <w:highlight w:val="yellow"/>
        </w:rPr>
        <w:t>English and Chinese versions</w:t>
      </w:r>
      <w:ins w:id="46" w:author="Hu Chuan-Peng" w:date="2023-11-17T16:21:00Z">
        <w:r w:rsidR="00A853B1">
          <w:rPr>
            <w:highlight w:val="yellow"/>
          </w:rPr>
          <w:t xml:space="preserve"> of the scale</w:t>
        </w:r>
      </w:ins>
      <w:r w:rsidR="00850E85" w:rsidRPr="00850E85">
        <w:rPr>
          <w:highlight w:val="yellow"/>
        </w:rPr>
        <w:t xml:space="preserve">, we </w:t>
      </w:r>
      <w:del w:id="47" w:author="Hu Chuan-Peng" w:date="2023-11-17T16:21:00Z">
        <w:r w:rsidR="00850E85" w:rsidRPr="00850E85" w:rsidDel="00A853B1">
          <w:rPr>
            <w:highlight w:val="yellow"/>
          </w:rPr>
          <w:delText>prioritize selecting</w:delText>
        </w:r>
      </w:del>
      <w:ins w:id="48" w:author="Hu Chuan-Peng" w:date="2023-11-17T16:46:00Z">
        <w:r w:rsidR="007A649E">
          <w:rPr>
            <w:highlight w:val="yellow"/>
          </w:rPr>
          <w:t>included</w:t>
        </w:r>
      </w:ins>
      <w:r w:rsidR="00850E85" w:rsidRPr="00850E85">
        <w:rPr>
          <w:highlight w:val="yellow"/>
        </w:rPr>
        <w:t xml:space="preserve"> the Chinese version</w:t>
      </w:r>
      <w:commentRangeStart w:id="49"/>
      <w:commentRangeStart w:id="50"/>
      <w:del w:id="51" w:author="Hu Chuan-Peng" w:date="2023-11-17T16:46:00Z">
        <w:r w:rsidR="00E7593E" w:rsidRPr="00850E85" w:rsidDel="00E8647D">
          <w:rPr>
            <w:highlight w:val="yellow"/>
          </w:rPr>
          <w:delText xml:space="preserve"> </w:delText>
        </w:r>
      </w:del>
      <w:commentRangeEnd w:id="49"/>
      <w:r w:rsidR="00545C93" w:rsidRPr="00850E85">
        <w:rPr>
          <w:rStyle w:val="CommentReference"/>
          <w:highlight w:val="yellow"/>
        </w:rPr>
        <w:commentReference w:id="49"/>
      </w:r>
      <w:commentRangeEnd w:id="50"/>
      <w:r w:rsidR="00803C4F" w:rsidRPr="00850E85">
        <w:rPr>
          <w:rStyle w:val="CommentReference"/>
          <w:highlight w:val="yellow"/>
        </w:rPr>
        <w:commentReference w:id="50"/>
      </w:r>
      <w:commentRangeStart w:id="53"/>
      <w:commentRangeStart w:id="54"/>
      <w:r w:rsidR="00545C93" w:rsidRPr="00B34C39">
        <w:rPr>
          <w:highlight w:val="yellow"/>
        </w:rPr>
        <w:t>;</w:t>
      </w:r>
      <w:commentRangeEnd w:id="53"/>
      <w:r w:rsidR="00436A9F" w:rsidRPr="00B34C39">
        <w:rPr>
          <w:rStyle w:val="CommentReference"/>
          <w:highlight w:val="yellow"/>
        </w:rPr>
        <w:commentReference w:id="53"/>
      </w:r>
      <w:commentRangeEnd w:id="54"/>
      <w:r w:rsidR="00D31BE3" w:rsidRPr="00B34C39">
        <w:rPr>
          <w:rStyle w:val="CommentReference"/>
          <w:highlight w:val="yellow"/>
        </w:rPr>
        <w:commentReference w:id="54"/>
      </w:r>
      <w:r w:rsidR="00E7593E" w:rsidRPr="00B34C39">
        <w:rPr>
          <w:highlight w:val="yellow"/>
        </w:rPr>
        <w:t xml:space="preserve"> (3) </w:t>
      </w:r>
      <w:ins w:id="55" w:author="Hu Chuan-Peng" w:date="2023-11-17T16:24:00Z">
        <w:r w:rsidR="00D46440">
          <w:rPr>
            <w:highlight w:val="yellow"/>
          </w:rPr>
          <w:t>If there were multiple Chinese versions</w:t>
        </w:r>
        <w:r w:rsidR="00D46440">
          <w:rPr>
            <w:highlight w:val="yellow"/>
          </w:rPr>
          <w:t xml:space="preserve"> and the </w:t>
        </w:r>
      </w:ins>
      <w:ins w:id="56" w:author="Hu Chuan-Peng" w:date="2023-11-17T16:25:00Z">
        <w:r w:rsidR="00D46440">
          <w:rPr>
            <w:highlight w:val="yellow"/>
          </w:rPr>
          <w:t>latter</w:t>
        </w:r>
      </w:ins>
      <w:ins w:id="57" w:author="Hu Chuan-Peng" w:date="2023-11-17T16:24:00Z">
        <w:r w:rsidR="00D46440">
          <w:rPr>
            <w:highlight w:val="yellow"/>
          </w:rPr>
          <w:t xml:space="preserve"> one</w:t>
        </w:r>
      </w:ins>
      <w:ins w:id="58" w:author="Hu Chuan-Peng" w:date="2023-11-17T16:25:00Z">
        <w:r w:rsidR="00D46440">
          <w:rPr>
            <w:highlight w:val="yellow"/>
          </w:rPr>
          <w:t>(s)</w:t>
        </w:r>
      </w:ins>
      <w:ins w:id="59" w:author="Hu Chuan-Peng" w:date="2023-11-17T16:24:00Z">
        <w:r w:rsidR="00D46440">
          <w:rPr>
            <w:highlight w:val="yellow"/>
          </w:rPr>
          <w:t xml:space="preserve"> </w:t>
        </w:r>
      </w:ins>
      <w:ins w:id="60" w:author="Hu Chuan-Peng" w:date="2023-11-17T16:47:00Z">
        <w:r w:rsidR="00E8647D">
          <w:rPr>
            <w:highlight w:val="yellow"/>
          </w:rPr>
          <w:t>improved the previous ones for</w:t>
        </w:r>
      </w:ins>
      <w:ins w:id="61" w:author="Hu Chuan-Peng" w:date="2023-11-17T16:24:00Z">
        <w:r w:rsidR="00D46440">
          <w:rPr>
            <w:highlight w:val="yellow"/>
          </w:rPr>
          <w:t xml:space="preserve"> </w:t>
        </w:r>
      </w:ins>
      <w:ins w:id="62" w:author="Hu Chuan-Peng" w:date="2023-11-17T16:25:00Z">
        <w:r w:rsidR="00D46440">
          <w:rPr>
            <w:highlight w:val="yellow"/>
          </w:rPr>
          <w:t>methological</w:t>
        </w:r>
      </w:ins>
      <w:ins w:id="63" w:author="Hu Chuan-Peng" w:date="2023-11-17T16:24:00Z">
        <w:r w:rsidR="00D46440">
          <w:rPr>
            <w:highlight w:val="yellow"/>
          </w:rPr>
          <w:t xml:space="preserve"> reasons, we choosed the </w:t>
        </w:r>
      </w:ins>
      <w:ins w:id="64" w:author="Hu Chuan-Peng" w:date="2023-11-17T16:47:00Z">
        <w:r w:rsidR="00E8647D">
          <w:rPr>
            <w:highlight w:val="yellow"/>
          </w:rPr>
          <w:t>latter</w:t>
        </w:r>
      </w:ins>
      <w:ins w:id="65" w:author="Hu Chuan-Peng" w:date="2023-11-17T16:24:00Z">
        <w:r w:rsidR="00D46440">
          <w:rPr>
            <w:highlight w:val="yellow"/>
          </w:rPr>
          <w:t xml:space="preserve"> version; </w:t>
        </w:r>
      </w:ins>
      <w:ins w:id="66" w:author="Hu Chuan-Peng" w:date="2023-11-17T16:25:00Z">
        <w:r w:rsidR="00D46440">
          <w:rPr>
            <w:highlight w:val="yellow"/>
          </w:rPr>
          <w:t>(</w:t>
        </w:r>
      </w:ins>
      <w:ins w:id="67" w:author="Hu Chuan-Peng" w:date="2023-11-17T16:26:00Z">
        <w:r w:rsidR="00D46440">
          <w:rPr>
            <w:highlight w:val="yellow"/>
          </w:rPr>
          <w:t>4</w:t>
        </w:r>
      </w:ins>
      <w:ins w:id="68" w:author="Hu Chuan-Peng" w:date="2023-11-17T16:25:00Z">
        <w:r w:rsidR="00D46440">
          <w:rPr>
            <w:highlight w:val="yellow"/>
          </w:rPr>
          <w:t xml:space="preserve">) </w:t>
        </w:r>
      </w:ins>
      <w:r w:rsidR="009F676E" w:rsidRPr="00B34C39">
        <w:rPr>
          <w:highlight w:val="yellow"/>
        </w:rPr>
        <w:t>If there were multiple Chinese versions</w:t>
      </w:r>
      <w:ins w:id="69" w:author="Hu Chuan-Peng" w:date="2023-11-17T16:25:00Z">
        <w:r w:rsidR="00D46440">
          <w:rPr>
            <w:highlight w:val="yellow"/>
          </w:rPr>
          <w:t xml:space="preserve"> and no obvious methodological advances were </w:t>
        </w:r>
      </w:ins>
      <w:ins w:id="70" w:author="Hu Chuan-Peng" w:date="2023-11-17T16:26:00Z">
        <w:r w:rsidR="00D46440">
          <w:rPr>
            <w:highlight w:val="yellow"/>
          </w:rPr>
          <w:t>reported</w:t>
        </w:r>
      </w:ins>
      <w:r w:rsidR="009F676E" w:rsidRPr="00B34C39">
        <w:rPr>
          <w:highlight w:val="yellow"/>
        </w:rPr>
        <w:t xml:space="preserve">, </w:t>
      </w:r>
      <w:del w:id="71" w:author="Hu Chuan-Peng" w:date="2023-11-17T16:26:00Z">
        <w:r w:rsidR="009F676E" w:rsidRPr="00B34C39" w:rsidDel="00D46440">
          <w:rPr>
            <w:highlight w:val="yellow"/>
          </w:rPr>
          <w:delText xml:space="preserve">where </w:delText>
        </w:r>
      </w:del>
      <w:ins w:id="72" w:author="Hu Chuan-Peng" w:date="2023-11-17T16:26:00Z">
        <w:r w:rsidR="00D46440">
          <w:rPr>
            <w:highlight w:val="yellow"/>
          </w:rPr>
          <w:t xml:space="preserve">we </w:t>
        </w:r>
      </w:ins>
      <w:ins w:id="73" w:author="Hu Chuan-Peng" w:date="2023-11-17T16:48:00Z">
        <w:r w:rsidR="00E8647D">
          <w:rPr>
            <w:highlight w:val="yellow"/>
          </w:rPr>
          <w:t>included</w:t>
        </w:r>
      </w:ins>
      <w:ins w:id="74" w:author="Hu Chuan-Peng" w:date="2023-11-17T16:26:00Z">
        <w:r w:rsidR="00D46440">
          <w:rPr>
            <w:highlight w:val="yellow"/>
          </w:rPr>
          <w:t xml:space="preserve"> the</w:t>
        </w:r>
        <w:r w:rsidR="00D46440" w:rsidRPr="00B34C39">
          <w:rPr>
            <w:highlight w:val="yellow"/>
          </w:rPr>
          <w:t xml:space="preserve"> </w:t>
        </w:r>
      </w:ins>
      <w:r w:rsidR="009F676E" w:rsidRPr="00B34C39">
        <w:rPr>
          <w:highlight w:val="yellow"/>
        </w:rPr>
        <w:t xml:space="preserve">one </w:t>
      </w:r>
      <w:del w:id="75" w:author="Hu Chuan-Peng" w:date="2023-11-17T16:26:00Z">
        <w:r w:rsidR="009F676E" w:rsidRPr="00B34C39" w:rsidDel="00D46440">
          <w:rPr>
            <w:highlight w:val="yellow"/>
          </w:rPr>
          <w:delText xml:space="preserve">included </w:delText>
        </w:r>
      </w:del>
      <w:ins w:id="76" w:author="Hu Chuan-Peng" w:date="2023-11-17T16:26:00Z">
        <w:r w:rsidR="00D46440">
          <w:rPr>
            <w:highlight w:val="yellow"/>
          </w:rPr>
          <w:t>explicitly stated</w:t>
        </w:r>
        <w:r w:rsidR="00D46440" w:rsidRPr="00B34C39">
          <w:rPr>
            <w:highlight w:val="yellow"/>
          </w:rPr>
          <w:t xml:space="preserve"> </w:t>
        </w:r>
      </w:ins>
      <w:r w:rsidR="009F676E" w:rsidRPr="00B34C39">
        <w:rPr>
          <w:highlight w:val="yellow"/>
        </w:rPr>
        <w:t>symptom names</w:t>
      </w:r>
      <w:del w:id="77" w:author="Hu Chuan-Peng" w:date="2023-11-17T16:26:00Z">
        <w:r w:rsidR="009F676E" w:rsidRPr="00B34C39" w:rsidDel="00D46440">
          <w:rPr>
            <w:highlight w:val="yellow"/>
          </w:rPr>
          <w:delText xml:space="preserve"> and the other did not, we preferred the version that included symptom names</w:delText>
        </w:r>
      </w:del>
      <w:r w:rsidR="009F676E" w:rsidRPr="00B34C39">
        <w:rPr>
          <w:highlight w:val="yellow"/>
        </w:rPr>
        <w:t>;</w:t>
      </w:r>
      <w:r w:rsidR="00E7593E" w:rsidRPr="00B34C39">
        <w:rPr>
          <w:highlight w:val="yellow"/>
        </w:rPr>
        <w:t xml:space="preserve"> (</w:t>
      </w:r>
      <w:del w:id="78" w:author="Hu Chuan-Peng" w:date="2023-11-17T16:26:00Z">
        <w:r w:rsidR="00E7593E" w:rsidRPr="00B34C39" w:rsidDel="00D46440">
          <w:rPr>
            <w:highlight w:val="yellow"/>
          </w:rPr>
          <w:delText>4</w:delText>
        </w:r>
      </w:del>
      <w:ins w:id="79" w:author="Hu Chuan-Peng" w:date="2023-11-17T16:26:00Z">
        <w:r w:rsidR="00D46440">
          <w:rPr>
            <w:highlight w:val="yellow"/>
          </w:rPr>
          <w:t>5</w:t>
        </w:r>
      </w:ins>
      <w:r w:rsidR="00E7593E" w:rsidRPr="00B34C39">
        <w:rPr>
          <w:highlight w:val="yellow"/>
        </w:rPr>
        <w:t xml:space="preserve">) </w:t>
      </w:r>
      <w:del w:id="80" w:author="Hu Chuan-Peng" w:date="2023-11-17T16:22:00Z">
        <w:r w:rsidR="00F105C9" w:rsidRPr="00B34C39" w:rsidDel="00D46440">
          <w:rPr>
            <w:highlight w:val="yellow"/>
          </w:rPr>
          <w:delText>If no reviews are available for versions that do not present symptoms</w:delText>
        </w:r>
      </w:del>
      <w:ins w:id="81" w:author="Hu Chuan-Peng" w:date="2023-11-17T16:22:00Z">
        <w:r w:rsidR="00D46440">
          <w:rPr>
            <w:highlight w:val="yellow"/>
          </w:rPr>
          <w:t xml:space="preserve">If all other condition </w:t>
        </w:r>
        <w:r w:rsidR="00D46440">
          <w:rPr>
            <w:highlight w:val="yellow"/>
          </w:rPr>
          <w:lastRenderedPageBreak/>
          <w:t>were equal</w:t>
        </w:r>
      </w:ins>
      <w:r w:rsidR="00F105C9" w:rsidRPr="00B34C39">
        <w:rPr>
          <w:highlight w:val="yellow"/>
        </w:rPr>
        <w:t xml:space="preserve">, </w:t>
      </w:r>
      <w:ins w:id="82" w:author="Hu Chuan-Peng" w:date="2023-11-17T16:22:00Z">
        <w:r w:rsidR="00D46440">
          <w:rPr>
            <w:highlight w:val="yellow"/>
          </w:rPr>
          <w:t xml:space="preserve">we </w:t>
        </w:r>
      </w:ins>
      <w:r w:rsidR="00F105C9" w:rsidRPr="00B34C39">
        <w:rPr>
          <w:highlight w:val="yellow"/>
        </w:rPr>
        <w:t>select</w:t>
      </w:r>
      <w:ins w:id="83" w:author="Hu Chuan-Peng" w:date="2023-11-17T16:22:00Z">
        <w:r w:rsidR="00D46440">
          <w:rPr>
            <w:highlight w:val="yellow"/>
          </w:rPr>
          <w:t>ed</w:t>
        </w:r>
      </w:ins>
      <w:r w:rsidR="00F105C9" w:rsidRPr="00B34C39">
        <w:rPr>
          <w:highlight w:val="yellow"/>
        </w:rPr>
        <w:t xml:space="preserve"> the most frequently </w:t>
      </w:r>
      <w:del w:id="84" w:author="Hu Chuan-Peng" w:date="2023-11-17T16:23:00Z">
        <w:r w:rsidR="00F105C9" w:rsidRPr="00B34C39" w:rsidDel="00D46440">
          <w:rPr>
            <w:highlight w:val="yellow"/>
          </w:rPr>
          <w:delText xml:space="preserve">used </w:delText>
        </w:r>
      </w:del>
      <w:ins w:id="85" w:author="Hu Chuan-Peng" w:date="2023-11-17T16:23:00Z">
        <w:r w:rsidR="00D46440">
          <w:rPr>
            <w:highlight w:val="yellow"/>
          </w:rPr>
          <w:t>cited</w:t>
        </w:r>
        <w:r w:rsidR="00D46440" w:rsidRPr="00B34C39">
          <w:rPr>
            <w:highlight w:val="yellow"/>
          </w:rPr>
          <w:t xml:space="preserve"> </w:t>
        </w:r>
      </w:ins>
      <w:r w:rsidR="00F105C9" w:rsidRPr="00B34C39">
        <w:rPr>
          <w:highlight w:val="yellow"/>
        </w:rPr>
        <w:t>one</w:t>
      </w:r>
      <w:del w:id="86" w:author="Hu Chuan-Peng" w:date="2023-11-17T16:48:00Z">
        <w:r w:rsidR="00F105C9" w:rsidRPr="00B34C39" w:rsidDel="00E8647D">
          <w:rPr>
            <w:highlight w:val="yellow"/>
          </w:rPr>
          <w:delText>. If there are reviews, base the selection on them</w:delText>
        </w:r>
      </w:del>
      <w:commentRangeStart w:id="87"/>
      <w:commentRangeStart w:id="88"/>
      <w:commentRangeStart w:id="89"/>
      <w:r w:rsidRPr="00D05412">
        <w:t>.</w:t>
      </w:r>
      <w:commentRangeEnd w:id="87"/>
      <w:r w:rsidR="005B17CD">
        <w:rPr>
          <w:rStyle w:val="CommentReference"/>
        </w:rPr>
        <w:commentReference w:id="87"/>
      </w:r>
      <w:commentRangeEnd w:id="88"/>
      <w:r w:rsidR="002B7220">
        <w:rPr>
          <w:rStyle w:val="CommentReference"/>
        </w:rPr>
        <w:commentReference w:id="88"/>
      </w:r>
      <w:commentRangeEnd w:id="89"/>
      <w:r w:rsidR="00812343">
        <w:rPr>
          <w:rStyle w:val="CommentReference"/>
        </w:rPr>
        <w:commentReference w:id="89"/>
      </w:r>
      <w:r w:rsidR="00923599" w:rsidRPr="00923599">
        <w:t xml:space="preserve"> </w:t>
      </w:r>
      <w:r w:rsidRPr="00D05412">
        <w:t xml:space="preserve">For instance, </w:t>
      </w:r>
      <w:r w:rsidR="00751930">
        <w:t xml:space="preserve">CES-D was first translated by </w:t>
      </w:r>
      <w:r w:rsidR="00751930" w:rsidRPr="00D05412">
        <w:rPr>
          <w:rFonts w:hint="eastAsia"/>
        </w:rPr>
        <w:t>汪向东等</w:t>
      </w:r>
      <w:r w:rsidR="00751930" w:rsidRPr="00D05412">
        <w:t>(1999)</w:t>
      </w:r>
      <w:r w:rsidR="00751930">
        <w:t xml:space="preserve">, which was used by </w:t>
      </w:r>
      <w:r w:rsidR="00262BBD">
        <w:t>39</w:t>
      </w:r>
      <w:ins w:id="90" w:author="Hu Chuan-Peng" w:date="2023-11-17T16:48:00Z">
        <w:r w:rsidR="00E8647D">
          <w:t xml:space="preserve"> of all </w:t>
        </w:r>
      </w:ins>
      <w:del w:id="91" w:author="Hu Chuan-Peng" w:date="2023-11-17T16:48:00Z">
        <w:r w:rsidR="00751930" w:rsidDel="00E8647D">
          <w:delText>/</w:delText>
        </w:r>
      </w:del>
      <w:r w:rsidR="00751930">
        <w:t>470 papers</w:t>
      </w:r>
      <w:ins w:id="92" w:author="Hu Chuan-Peng" w:date="2023-11-17T16:48:00Z">
        <w:r w:rsidR="00E8647D">
          <w:t xml:space="preserve"> included in the four men</w:t>
        </w:r>
      </w:ins>
      <w:ins w:id="93" w:author="Hu Chuan-Peng" w:date="2023-11-17T16:49:00Z">
        <w:r w:rsidR="00E8647D">
          <w:t>ta-analyses</w:t>
        </w:r>
      </w:ins>
      <w:r w:rsidR="00751930">
        <w:t xml:space="preserve">. However, </w:t>
      </w:r>
      <w:r w:rsidR="00751930" w:rsidRPr="00D05412">
        <w:rPr>
          <w:rFonts w:hint="eastAsia"/>
        </w:rPr>
        <w:t>章婕等</w:t>
      </w:r>
      <w:r w:rsidR="00751930" w:rsidRPr="00D05412">
        <w:t>(2010)</w:t>
      </w:r>
      <w:r w:rsidR="00751930">
        <w:t xml:space="preserve"> </w:t>
      </w:r>
      <w:del w:id="94" w:author="Hu Chuan-Peng" w:date="2023-11-17T16:49:00Z">
        <w:r w:rsidR="00751930" w:rsidDel="00E8647D">
          <w:delText xml:space="preserve">revised </w:delText>
        </w:r>
      </w:del>
      <w:ins w:id="95" w:author="Hu Chuan-Peng" w:date="2023-11-17T16:49:00Z">
        <w:r w:rsidR="00E8647D">
          <w:t>improved the translation of</w:t>
        </w:r>
        <w:r w:rsidR="00E8647D">
          <w:t xml:space="preserve"> </w:t>
        </w:r>
      </w:ins>
      <w:r w:rsidRPr="00D05412">
        <w:t>the 20th item</w:t>
      </w:r>
      <w:del w:id="96" w:author="Hu Chuan-Peng" w:date="2023-11-17T16:49:00Z">
        <w:r w:rsidR="00751930" w:rsidRPr="00D05412" w:rsidDel="00E8647D">
          <w:delText>, "I could not get going",</w:delText>
        </w:r>
        <w:r w:rsidRPr="00D05412" w:rsidDel="00E8647D">
          <w:delText xml:space="preserve"> </w:delText>
        </w:r>
        <w:r w:rsidR="00751930" w:rsidDel="00E8647D">
          <w:delText>of this scale because the</w:delText>
        </w:r>
        <w:r w:rsidR="00647277" w:rsidDel="00E8647D">
          <w:delText xml:space="preserve"> meaning of</w:delText>
        </w:r>
        <w:r w:rsidR="00751930" w:rsidDel="00E8647D">
          <w:delText xml:space="preserve"> original translation,</w:delText>
        </w:r>
        <w:r w:rsidRPr="00D05412" w:rsidDel="00E8647D">
          <w:delText xml:space="preserve"> “</w:delText>
        </w:r>
        <w:r w:rsidRPr="00D05412" w:rsidDel="00E8647D">
          <w:rPr>
            <w:rFonts w:hint="eastAsia"/>
          </w:rPr>
          <w:delText>我走路很慢”</w:delText>
        </w:r>
        <w:r w:rsidRPr="00D05412" w:rsidDel="00E8647D">
          <w:delText xml:space="preserve"> ("I walk very slowly" as directly back translated into English)</w:delText>
        </w:r>
        <w:r w:rsidR="00751930" w:rsidDel="00E8647D">
          <w:delText>,</w:delText>
        </w:r>
        <w:r w:rsidR="00647277" w:rsidDel="00E8647D">
          <w:delText xml:space="preserve"> diverge from the original English </w:delText>
        </w:r>
        <w:r w:rsidR="00812343" w:rsidDel="00E8647D">
          <w:delText>meaning</w:delText>
        </w:r>
        <w:r w:rsidR="00647277" w:rsidDel="00E8647D">
          <w:delText xml:space="preserve">. </w:delText>
        </w:r>
        <w:r w:rsidR="00812343" w:rsidDel="00E8647D">
          <w:delText xml:space="preserve">Instead, </w:delText>
        </w:r>
        <w:r w:rsidRPr="00D05412" w:rsidDel="00E8647D">
          <w:rPr>
            <w:rFonts w:hint="eastAsia"/>
          </w:rPr>
          <w:delText>章婕等</w:delText>
        </w:r>
        <w:r w:rsidRPr="00D05412" w:rsidDel="00E8647D">
          <w:delText>(2010)</w:delText>
        </w:r>
        <w:r w:rsidR="00647277" w:rsidDel="00E8647D">
          <w:delText xml:space="preserve"> translated this item as </w:delText>
        </w:r>
        <w:r w:rsidRPr="00D05412" w:rsidDel="00E8647D">
          <w:delText>“</w:delText>
        </w:r>
        <w:r w:rsidRPr="00D05412" w:rsidDel="00E8647D">
          <w:rPr>
            <w:rFonts w:hint="eastAsia"/>
          </w:rPr>
          <w:delText>我提不起劲儿来做事”</w:delText>
        </w:r>
        <w:r w:rsidRPr="00D05412" w:rsidDel="00E8647D">
          <w:delText xml:space="preserve"> ("I lack the motivation to do things" as directly back translated into English)</w:delText>
        </w:r>
      </w:del>
      <w:ins w:id="97" w:author="Hu Chuan-Peng" w:date="2023-11-17T16:49:00Z">
        <w:r w:rsidR="00E8647D">
          <w:t>,</w:t>
        </w:r>
      </w:ins>
      <w:del w:id="98" w:author="Hu Chuan-Peng" w:date="2023-11-17T16:49:00Z">
        <w:r w:rsidRPr="00D05412" w:rsidDel="00E8647D">
          <w:delText>.</w:delText>
        </w:r>
        <w:r w:rsidR="00647277" w:rsidDel="00E8647D">
          <w:delText xml:space="preserve"> Thus</w:delText>
        </w:r>
      </w:del>
      <w:ins w:id="99" w:author="Hu Chuan-Peng" w:date="2023-11-17T16:49:00Z">
        <w:r w:rsidR="00E8647D">
          <w:t xml:space="preserve"> thus,</w:t>
        </w:r>
      </w:ins>
      <w:r w:rsidR="00647277">
        <w:t xml:space="preserve">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Heading2"/>
        <w:rPr>
          <w:rFonts w:eastAsiaTheme="minorEastAsia"/>
        </w:rPr>
      </w:pPr>
      <w:r>
        <w:rPr>
          <w:rFonts w:eastAsiaTheme="minorEastAsia"/>
        </w:rPr>
        <w:t xml:space="preserve">2.2 </w:t>
      </w:r>
      <w:r w:rsidR="00FF4CD1">
        <w:rPr>
          <w:rFonts w:eastAsiaTheme="minorEastAsia"/>
        </w:rPr>
        <w:t>Identify symptoms within scales</w:t>
      </w:r>
    </w:p>
    <w:p w14:paraId="4DB41C0B" w14:textId="392CCF51" w:rsidR="005E097C" w:rsidRPr="005E097C" w:rsidRDefault="005E097C" w:rsidP="00A11C85">
      <w:pPr>
        <w:ind w:firstLine="480"/>
      </w:pPr>
      <w:r w:rsidRPr="005E097C">
        <w:t>In this phase</w:t>
      </w:r>
      <w:del w:id="100" w:author="Hu Chuan-Peng" w:date="2023-11-17T16:50:00Z">
        <w:r w:rsidRPr="005E097C" w:rsidDel="001B6AE6">
          <w:delText xml:space="preserve"> of our study</w:delText>
        </w:r>
      </w:del>
      <w:r w:rsidRPr="005E097C">
        <w:t>,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Heading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r w:rsidR="00FF4CD1">
        <w:t xml:space="preserve">indepenedent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We employed an approach that maximize the amount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instance, there are many different words for describe depressed mood in different scales, we used 'depressed moods' as the compound symptom but distinguish different specif</w:t>
      </w:r>
      <w:r w:rsidR="0091121D">
        <w:rPr>
          <w:rFonts w:hint="eastAsia"/>
        </w:rPr>
        <w:t>i</w:t>
      </w:r>
      <w:r w:rsidR="0091121D" w:rsidRPr="00D05412">
        <w:t xml:space="preserve">c symptoms such as: 'blue', 'low mood', 'sad', and 'anhedonia'. This approach is slightly </w:t>
      </w:r>
      <w:r w:rsidR="0091121D" w:rsidRPr="00D05412">
        <w:lastRenderedPageBreak/>
        <w:t>different from Fried (2017), where he coded all these item as a specific symptom 'Sad moods'.</w:t>
      </w:r>
    </w:p>
    <w:p w14:paraId="03B2F50A" w14:textId="161FBEE6" w:rsidR="00EA0BBC" w:rsidRDefault="00A433AE" w:rsidP="00A433AE">
      <w:pPr>
        <w:ind w:firstLine="480"/>
      </w:pPr>
      <w:r w:rsidRPr="00923599">
        <w:rPr>
          <w:highlight w:val="yellow"/>
        </w:rPr>
        <w:t xml:space="preserve">Then, we coded each scale on all unique symptoms. More specifically, a scale was coded as “0” on a symtom if it does not have items that measures this symptom. If a scale has an item that </w:t>
      </w:r>
      <w:r w:rsidR="00095790" w:rsidRPr="00923599">
        <w:rPr>
          <w:highlight w:val="yellow"/>
        </w:rPr>
        <w:t>directly measure</w:t>
      </w:r>
      <w:r w:rsidRPr="00923599">
        <w:rPr>
          <w:highlight w:val="yellow"/>
        </w:rPr>
        <w:t>s a symptom</w:t>
      </w:r>
      <w:r w:rsidR="00095790" w:rsidRPr="00923599">
        <w:rPr>
          <w:highlight w:val="yellow"/>
        </w:rPr>
        <w:t>,</w:t>
      </w:r>
      <w:r w:rsidR="0099219C" w:rsidRPr="00923599">
        <w:rPr>
          <w:highlight w:val="yellow"/>
        </w:rPr>
        <w:t xml:space="preserve"> compound or specific,</w:t>
      </w:r>
      <w:r w:rsidR="00095790" w:rsidRPr="00923599">
        <w:rPr>
          <w:highlight w:val="yellow"/>
        </w:rPr>
        <w:t xml:space="preserve"> </w:t>
      </w:r>
      <w:r w:rsidRPr="00923599">
        <w:rPr>
          <w:highlight w:val="yellow"/>
        </w:rPr>
        <w:t>it was coded as</w:t>
      </w:r>
      <w:r w:rsidR="00095790" w:rsidRPr="00923599">
        <w:rPr>
          <w:highlight w:val="yellow"/>
        </w:rPr>
        <w:t xml:space="preserve"> 2</w:t>
      </w:r>
      <w:r w:rsidR="0099219C" w:rsidRPr="00923599">
        <w:rPr>
          <w:highlight w:val="yellow"/>
        </w:rPr>
        <w:t xml:space="preserve"> on that symptom</w:t>
      </w:r>
      <w:r w:rsidRPr="00923599">
        <w:rPr>
          <w:highlight w:val="yellow"/>
        </w:rPr>
        <w:t xml:space="preserve">. Note if a scale has an item measures a compound symptom, then, this scale </w:t>
      </w:r>
      <w:r w:rsidR="0091121D" w:rsidRPr="00923599">
        <w:rPr>
          <w:highlight w:val="yellow"/>
        </w:rPr>
        <w:t>not only had a score of 2 on that compound symptom but also has a score of 1 on each of the specific symptoms under this compound symptom.</w:t>
      </w:r>
      <w:r w:rsidRPr="00923599">
        <w:rPr>
          <w:highlight w:val="yellow"/>
        </w:rPr>
        <w:t xml:space="preserve"> </w:t>
      </w:r>
      <w:r w:rsidR="00095790" w:rsidRPr="00923599">
        <w:rPr>
          <w:highlight w:val="yellow"/>
        </w:rPr>
        <w:t xml:space="preserve">For instance, </w:t>
      </w:r>
      <w:r w:rsidRPr="00923599">
        <w:rPr>
          <w:highlight w:val="yellow"/>
        </w:rPr>
        <w:t xml:space="preserve">the CDI has no item for </w:t>
      </w:r>
      <w:r w:rsidR="00C00A30" w:rsidRPr="00D05412">
        <w:t>'</w:t>
      </w:r>
      <w:r w:rsidR="00923599" w:rsidRPr="00923599">
        <w:t>Depressed mood</w:t>
      </w:r>
      <w:r w:rsidR="00C00A30" w:rsidRPr="00D05412">
        <w:t>'</w:t>
      </w:r>
      <w:r w:rsidR="00C00A30">
        <w:t xml:space="preserve"> </w:t>
      </w:r>
      <w:r w:rsidRPr="00923599">
        <w:rPr>
          <w:highlight w:val="yellow"/>
        </w:rPr>
        <w:t>, we assign</w:t>
      </w:r>
      <w:r w:rsidR="005E097C">
        <w:rPr>
          <w:rFonts w:hint="eastAsia"/>
          <w:highlight w:val="yellow"/>
        </w:rPr>
        <w:t>ed</w:t>
      </w:r>
      <w:r w:rsidRPr="00923599">
        <w:rPr>
          <w:highlight w:val="yellow"/>
        </w:rPr>
        <w:t xml:space="preserve"> “0” for CDI on this symptom. </w:t>
      </w:r>
      <w:r w:rsidR="005E097C">
        <w:rPr>
          <w:rFonts w:hint="eastAsia"/>
          <w:highlight w:val="yellow"/>
        </w:rPr>
        <w:t>For</w:t>
      </w:r>
      <w:r w:rsidR="005E097C">
        <w:rPr>
          <w:highlight w:val="yellow"/>
        </w:rPr>
        <w:t xml:space="preserve"> compound symptom “appetite change”, </w:t>
      </w:r>
      <w:r w:rsidR="0091121D" w:rsidRPr="00923599">
        <w:rPr>
          <w:highlight w:val="yellow"/>
        </w:rPr>
        <w:t xml:space="preserve">CDI has an item </w:t>
      </w:r>
      <w:r w:rsidR="005E097C">
        <w:rPr>
          <w:highlight w:val="yellow"/>
        </w:rPr>
        <w:t xml:space="preserve">directly </w:t>
      </w:r>
      <w:r w:rsidR="0091121D" w:rsidRPr="00923599">
        <w:rPr>
          <w:highlight w:val="yellow"/>
        </w:rPr>
        <w:t>measures</w:t>
      </w:r>
      <w:r w:rsidR="00095790" w:rsidRPr="00923599">
        <w:rPr>
          <w:highlight w:val="yellow"/>
        </w:rPr>
        <w:t xml:space="preserve"> </w:t>
      </w:r>
      <w:r w:rsidR="0091121D" w:rsidRPr="00923599">
        <w:rPr>
          <w:highlight w:val="yellow"/>
        </w:rPr>
        <w:t>th</w:t>
      </w:r>
      <w:r w:rsidR="005E097C">
        <w:rPr>
          <w:highlight w:val="yellow"/>
        </w:rPr>
        <w:t>is</w:t>
      </w:r>
      <w:r w:rsidR="0091121D" w:rsidRPr="00923599">
        <w:rPr>
          <w:highlight w:val="yellow"/>
        </w:rPr>
        <w:t xml:space="preserve"> symptom</w:t>
      </w:r>
      <w:r w:rsidR="005E097C">
        <w:rPr>
          <w:highlight w:val="yellow"/>
        </w:rPr>
        <w:t xml:space="preserve"> and</w:t>
      </w:r>
      <w:r w:rsidR="00095790" w:rsidRPr="00923599">
        <w:rPr>
          <w:highlight w:val="yellow"/>
        </w:rPr>
        <w:t xml:space="preserve"> </w:t>
      </w:r>
      <w:r w:rsidR="0002668A" w:rsidRPr="00923599">
        <w:rPr>
          <w:highlight w:val="yellow"/>
        </w:rPr>
        <w:t xml:space="preserve">was coded </w:t>
      </w:r>
      <w:r w:rsidR="00095790" w:rsidRPr="00923599">
        <w:rPr>
          <w:highlight w:val="yellow"/>
        </w:rPr>
        <w:t>as 2 on th</w:t>
      </w:r>
      <w:r w:rsidR="005E097C">
        <w:rPr>
          <w:highlight w:val="yellow"/>
        </w:rPr>
        <w:t>is</w:t>
      </w:r>
      <w:r w:rsidR="00095790" w:rsidRPr="00923599">
        <w:rPr>
          <w:highlight w:val="yellow"/>
        </w:rPr>
        <w:t xml:space="preserve"> symptom</w:t>
      </w:r>
      <w:r w:rsidR="0091121D" w:rsidRPr="00923599">
        <w:rPr>
          <w:highlight w:val="yellow"/>
        </w:rPr>
        <w:t xml:space="preserve">. </w:t>
      </w:r>
      <w:r w:rsidR="005E097C">
        <w:rPr>
          <w:highlight w:val="yellow"/>
        </w:rPr>
        <w:t xml:space="preserve">Importantly, even </w:t>
      </w:r>
      <w:r w:rsidR="0091121D" w:rsidRPr="00923599">
        <w:rPr>
          <w:highlight w:val="yellow"/>
        </w:rPr>
        <w:t xml:space="preserve">CDI </w:t>
      </w:r>
      <w:r w:rsidR="005E097C">
        <w:rPr>
          <w:highlight w:val="yellow"/>
        </w:rPr>
        <w:t xml:space="preserve">does not have item for </w:t>
      </w:r>
      <w:r w:rsidR="00095790" w:rsidRPr="00923599">
        <w:rPr>
          <w:highlight w:val="yellow"/>
        </w:rPr>
        <w:t xml:space="preserve">specific symptoms of </w:t>
      </w:r>
      <w:r w:rsidR="0091121D" w:rsidRPr="00923599">
        <w:rPr>
          <w:highlight w:val="yellow"/>
        </w:rPr>
        <w:t>“appetite changes”</w:t>
      </w:r>
      <w:r w:rsidR="00095790" w:rsidRPr="00923599">
        <w:rPr>
          <w:highlight w:val="yellow"/>
        </w:rPr>
        <w:t xml:space="preserve">, </w:t>
      </w:r>
      <w:r w:rsidR="0091121D" w:rsidRPr="00923599">
        <w:rPr>
          <w:highlight w:val="yellow"/>
        </w:rPr>
        <w:t xml:space="preserve">i.e., </w:t>
      </w:r>
      <w:r w:rsidR="00095790" w:rsidRPr="00923599">
        <w:rPr>
          <w:highlight w:val="yellow"/>
        </w:rPr>
        <w:t xml:space="preserve">'appetite increased' </w:t>
      </w:r>
      <w:r w:rsidR="0091121D" w:rsidRPr="00923599">
        <w:rPr>
          <w:highlight w:val="yellow"/>
        </w:rPr>
        <w:t xml:space="preserve">and </w:t>
      </w:r>
      <w:r w:rsidR="00095790" w:rsidRPr="00923599">
        <w:rPr>
          <w:highlight w:val="yellow"/>
        </w:rPr>
        <w:t>'appetite decreased'</w:t>
      </w:r>
      <w:r w:rsidR="005E097C">
        <w:rPr>
          <w:highlight w:val="yellow"/>
        </w:rPr>
        <w:t xml:space="preserve">, it was coded as 1 on </w:t>
      </w:r>
      <w:r w:rsidR="00EA0BBC">
        <w:rPr>
          <w:rFonts w:hint="eastAsia"/>
          <w:highlight w:val="yellow"/>
        </w:rPr>
        <w:t>both</w:t>
      </w:r>
      <w:r w:rsidR="00EA0BBC">
        <w:rPr>
          <w:highlight w:val="yellow"/>
        </w:rPr>
        <w:t xml:space="preserve"> </w:t>
      </w:r>
      <w:r w:rsidR="005E097C">
        <w:rPr>
          <w:highlight w:val="yellow"/>
        </w:rPr>
        <w:t>two specific symptoms</w:t>
      </w:r>
      <w:r w:rsidR="0091121D" w:rsidRPr="00923599">
        <w:rPr>
          <w:highlight w:val="yellow"/>
        </w:rPr>
        <w:t xml:space="preserve"> </w:t>
      </w:r>
      <w:r w:rsidR="00095790" w:rsidRPr="00923599">
        <w:rPr>
          <w:highlight w:val="yellow"/>
        </w:rPr>
        <w:t>(see Supplementary Materials and Figure 2 for details).</w:t>
      </w:r>
      <w:r w:rsidR="00095790" w:rsidRPr="00D05412">
        <w:t xml:space="preserve"> </w:t>
      </w:r>
      <w:r w:rsidR="00EA0BBC">
        <w:rPr>
          <w:rFonts w:hint="eastAsia"/>
        </w:rPr>
        <w:t>However</w:t>
      </w:r>
      <w:r w:rsidR="00EA0BBC">
        <w:t xml:space="preserve">, </w:t>
      </w:r>
      <w:r w:rsidR="00EA0BBC" w:rsidRPr="00923599">
        <w:rPr>
          <w:highlight w:val="yellow"/>
        </w:rPr>
        <w:t xml:space="preserve">if the item measures a specific symptom under a compound symptom, this scale </w:t>
      </w:r>
      <w:r w:rsidR="00EA0BBC">
        <w:rPr>
          <w:highlight w:val="yellow"/>
        </w:rPr>
        <w:t>was coded</w:t>
      </w:r>
      <w:r w:rsidR="00EA0BBC" w:rsidRPr="00923599">
        <w:rPr>
          <w:highlight w:val="yellow"/>
        </w:rPr>
        <w:t xml:space="preserve"> </w:t>
      </w:r>
      <w:r w:rsidR="00EA0BBC">
        <w:rPr>
          <w:highlight w:val="yellow"/>
        </w:rPr>
        <w:t>“</w:t>
      </w:r>
      <w:r w:rsidR="00EA0BBC" w:rsidRPr="00923599">
        <w:rPr>
          <w:highlight w:val="yellow"/>
        </w:rPr>
        <w:t>2</w:t>
      </w:r>
      <w:r w:rsidR="00EA0BBC">
        <w:rPr>
          <w:highlight w:val="yellow"/>
        </w:rPr>
        <w:t>”</w:t>
      </w:r>
      <w:r w:rsidR="00EA0BBC" w:rsidRPr="00923599">
        <w:rPr>
          <w:highlight w:val="yellow"/>
        </w:rPr>
        <w:t xml:space="preserve"> on that specific symptom but also </w:t>
      </w:r>
      <w:r w:rsidR="00EA0BBC">
        <w:rPr>
          <w:highlight w:val="yellow"/>
        </w:rPr>
        <w:t>coded as “0”</w:t>
      </w:r>
      <w:r w:rsidR="00EA0BBC" w:rsidRPr="00923599">
        <w:rPr>
          <w:highlight w:val="yellow"/>
        </w:rPr>
        <w:t xml:space="preserve"> on the corresponding compound symptom.  </w:t>
      </w:r>
    </w:p>
    <w:p w14:paraId="1E013466" w14:textId="2916EB40" w:rsidR="004E308A" w:rsidRDefault="00095790" w:rsidP="00A433AE">
      <w:pPr>
        <w:ind w:firstLine="480"/>
      </w:pPr>
      <w:r w:rsidRPr="00D05412">
        <w:t xml:space="preserve"> </w:t>
      </w:r>
      <w:r w:rsidR="00BE107A">
        <w:rPr>
          <w:noProof/>
        </w:rPr>
        <w:drawing>
          <wp:inline distT="0" distB="0" distL="0" distR="0" wp14:anchorId="2110A321" wp14:editId="7DE98D67">
            <wp:extent cx="4172430" cy="2346741"/>
            <wp:effectExtent l="0" t="0" r="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116" cy="2349376"/>
                    </a:xfrm>
                    <a:prstGeom prst="rect">
                      <a:avLst/>
                    </a:prstGeom>
                    <a:noFill/>
                    <a:ln>
                      <a:noFill/>
                    </a:ln>
                  </pic:spPr>
                </pic:pic>
              </a:graphicData>
            </a:graphic>
          </wp:inline>
        </w:drawing>
      </w:r>
    </w:p>
    <w:p w14:paraId="4C912BEB" w14:textId="491593FB" w:rsidR="009E5819" w:rsidRDefault="009E5819" w:rsidP="009E5819">
      <w:pPr>
        <w:ind w:firstLine="480"/>
        <w:jc w:val="center"/>
      </w:pPr>
    </w:p>
    <w:p w14:paraId="5EEB708B" w14:textId="04BFBC67" w:rsidR="00B86DC1" w:rsidRPr="001B6AE6" w:rsidDel="001B6AE6" w:rsidRDefault="00B86DC1" w:rsidP="001B6AE6">
      <w:pPr>
        <w:ind w:firstLineChars="0" w:firstLine="0"/>
        <w:jc w:val="center"/>
        <w:rPr>
          <w:del w:id="101" w:author="Hu Chuan-Peng" w:date="2023-11-17T16:52:00Z"/>
          <w:b/>
          <w:bCs/>
          <w:sz w:val="21"/>
          <w:szCs w:val="21"/>
        </w:rPr>
        <w:pPrChange w:id="102" w:author="Hu Chuan-Peng" w:date="2023-11-17T16:52:00Z">
          <w:pPr>
            <w:ind w:firstLineChars="0" w:firstLine="0"/>
          </w:pPr>
        </w:pPrChange>
      </w:pPr>
      <w:r w:rsidRPr="001B6AE6">
        <w:rPr>
          <w:rFonts w:hint="eastAsia"/>
          <w:b/>
          <w:bCs/>
          <w:sz w:val="21"/>
          <w:szCs w:val="21"/>
        </w:rPr>
        <w:t>Figure</w:t>
      </w:r>
      <w:r w:rsidRPr="001B6AE6">
        <w:rPr>
          <w:b/>
          <w:bCs/>
          <w:sz w:val="21"/>
          <w:szCs w:val="21"/>
        </w:rPr>
        <w:t xml:space="preserve"> 2</w:t>
      </w:r>
      <w:ins w:id="103" w:author="Hu Chuan-Peng" w:date="2023-11-17T16:52:00Z">
        <w:r w:rsidR="001B6AE6" w:rsidRPr="001B6AE6">
          <w:rPr>
            <w:i/>
            <w:iCs/>
            <w:sz w:val="21"/>
            <w:szCs w:val="21"/>
          </w:rPr>
          <w:t>.</w:t>
        </w:r>
      </w:ins>
    </w:p>
    <w:p w14:paraId="4D9B16E9" w14:textId="34542C66" w:rsidR="009E5819" w:rsidRPr="001B6AE6" w:rsidRDefault="00B86DC1" w:rsidP="001B6AE6">
      <w:pPr>
        <w:ind w:firstLineChars="0" w:firstLine="0"/>
        <w:jc w:val="center"/>
        <w:rPr>
          <w:sz w:val="21"/>
          <w:szCs w:val="21"/>
          <w:rPrChange w:id="104" w:author="Hu Chuan-Peng" w:date="2023-11-17T16:52:00Z">
            <w:rPr/>
          </w:rPrChange>
        </w:rPr>
        <w:sectPr w:rsidR="009E5819" w:rsidRPr="001B6AE6"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Change w:id="105" w:author="Hu Chuan-Peng" w:date="2023-11-17T16:52:00Z">
          <w:pPr>
            <w:ind w:firstLineChars="0" w:firstLine="0"/>
          </w:pPr>
        </w:pPrChange>
      </w:pPr>
      <w:r w:rsidRPr="001B6AE6">
        <w:rPr>
          <w:i/>
          <w:iCs/>
          <w:sz w:val="21"/>
          <w:szCs w:val="21"/>
        </w:rPr>
        <w:t xml:space="preserve">Number of articles that used each scale for screening depression. </w:t>
      </w:r>
      <w:r w:rsidRPr="001B6AE6">
        <w:rPr>
          <w:sz w:val="21"/>
          <w:szCs w:val="21"/>
        </w:rPr>
        <w:t>Total number of</w:t>
      </w:r>
      <w:r w:rsidR="009E5819" w:rsidRPr="001B6AE6">
        <w:rPr>
          <w:sz w:val="21"/>
          <w:szCs w:val="21"/>
        </w:rPr>
        <w:t xml:space="preserve"> articles were </w:t>
      </w:r>
      <w:r w:rsidRPr="001B6AE6">
        <w:rPr>
          <w:sz w:val="21"/>
          <w:szCs w:val="21"/>
        </w:rPr>
        <w:t xml:space="preserve">based on those </w:t>
      </w:r>
      <w:r w:rsidR="009E5819" w:rsidRPr="001B6AE6">
        <w:rPr>
          <w:sz w:val="21"/>
          <w:szCs w:val="21"/>
        </w:rPr>
        <w:t xml:space="preserve">included in four meta-analyses (XXX). Scales with </w:t>
      </w:r>
      <w:r w:rsidR="009E5819" w:rsidRPr="001B6AE6">
        <w:rPr>
          <w:kern w:val="0"/>
          <w:sz w:val="21"/>
          <w:szCs w:val="21"/>
        </w:rPr>
        <w:t>* were excluded</w:t>
      </w:r>
      <w:r w:rsidR="009E5819" w:rsidRPr="001B6AE6">
        <w:rPr>
          <w:sz w:val="21"/>
          <w:szCs w:val="21"/>
          <w:rPrChange w:id="106" w:author="Hu Chuan-Peng" w:date="2023-11-17T16:52:00Z">
            <w:rPr/>
          </w:rPrChange>
        </w:rPr>
        <w:t xml:space="preserve"> from our analyses</w:t>
      </w:r>
      <w:r w:rsidR="008A4F41" w:rsidRPr="001B6AE6">
        <w:rPr>
          <w:sz w:val="21"/>
          <w:szCs w:val="21"/>
          <w:rPrChange w:id="107" w:author="Hu Chuan-Peng" w:date="2023-11-17T16:52:00Z">
            <w:rPr/>
          </w:rPrChange>
        </w:rPr>
        <w:t>.</w:t>
      </w:r>
    </w:p>
    <w:bookmarkEnd w:id="1"/>
    <w:p w14:paraId="1A026B59" w14:textId="7C8618B6" w:rsidR="00095790" w:rsidRDefault="00095790" w:rsidP="00095790">
      <w:pPr>
        <w:pStyle w:val="Heading2"/>
      </w:pPr>
      <w:r>
        <w:lastRenderedPageBreak/>
        <w:t xml:space="preserve">2.4 </w:t>
      </w:r>
      <w:r w:rsidR="0091121D">
        <w:rPr>
          <w:shd w:val="clear" w:color="auto" w:fill="FFFFFF"/>
        </w:rPr>
        <w:t>Data analyses</w:t>
      </w:r>
    </w:p>
    <w:p w14:paraId="5A39D77A" w14:textId="4FB8F5E4" w:rsidR="0091121D" w:rsidRPr="00AC66A1" w:rsidDel="00791466" w:rsidRDefault="0091121D" w:rsidP="0091121D">
      <w:pPr>
        <w:ind w:firstLine="480"/>
        <w:rPr>
          <w:del w:id="108" w:author="Hu Chuan-Peng" w:date="2023-11-17T16:55:00Z"/>
        </w:rPr>
      </w:pPr>
      <w:r w:rsidRPr="003C5BA5">
        <w:t xml:space="preserve">We reported the </w:t>
      </w:r>
      <w:del w:id="109" w:author="Hu Chuan-Peng" w:date="2023-11-17T16:53:00Z">
        <w:r w:rsidRPr="003C5BA5" w:rsidDel="00791466">
          <w:delText xml:space="preserve">following information: </w:delText>
        </w:r>
      </w:del>
      <w:r w:rsidRPr="003C5BA5">
        <w:t xml:space="preserve">descriptive </w:t>
      </w:r>
      <w:del w:id="110" w:author="Hu Chuan-Peng" w:date="2023-11-17T16:54:00Z">
        <w:r w:rsidRPr="003C5BA5" w:rsidDel="00791466">
          <w:delText xml:space="preserve">details of different symptoms and the performance and characteristics of </w:delText>
        </w:r>
        <w:r w:rsidRPr="00F41420" w:rsidDel="00791466">
          <w:delText>scales</w:delText>
        </w:r>
        <w:r w:rsidRPr="003C5BA5" w:rsidDel="00791466">
          <w:delText xml:space="preserve"> on various symptoms</w:delText>
        </w:r>
      </w:del>
      <w:ins w:id="111" w:author="Hu Chuan-Peng" w:date="2023-11-17T16:54:00Z">
        <w:r w:rsidR="00791466">
          <w:t>summary of scales as well as the syptoms within scale</w:t>
        </w:r>
      </w:ins>
      <w:r w:rsidRPr="003C5BA5">
        <w:t xml:space="preserve">. </w:t>
      </w:r>
      <w:ins w:id="112" w:author="Hu Chuan-Peng" w:date="2023-11-17T16:54:00Z">
        <w:r w:rsidR="00791466">
          <w:t xml:space="preserve">More importantly, we </w:t>
        </w:r>
      </w:ins>
      <w:del w:id="113" w:author="Hu Chuan-Peng" w:date="2023-11-17T16:54:00Z">
        <w:r w:rsidRPr="00F41420" w:rsidDel="00791466">
          <w:delText xml:space="preserve">Additionally, </w:delText>
        </w:r>
      </w:del>
      <w:ins w:id="114" w:author="Hu Chuan-Peng" w:date="2023-11-17T16:54:00Z">
        <w:r w:rsidR="00791466">
          <w:t>analyzed shared and distinct symptom across scales.</w:t>
        </w:r>
      </w:ins>
      <w:del w:id="115" w:author="Hu Chuan-Peng" w:date="2023-11-17T16:54:00Z">
        <w:r w:rsidRPr="00F41420" w:rsidDel="00791466">
          <w:delText>we provided</w:delText>
        </w:r>
        <w:r w:rsidDel="00791466">
          <w:delText xml:space="preserve"> </w:delText>
        </w:r>
      </w:del>
      <w:del w:id="116" w:author="Hu Chuan-Peng" w:date="2023-11-17T16:55:00Z">
        <w:r w:rsidRPr="003C5BA5" w:rsidDel="00791466">
          <w:delText>the</w:delText>
        </w:r>
        <w:r w:rsidRPr="00465011" w:rsidDel="00791466">
          <w:delText xml:space="preserve"> </w:delText>
        </w:r>
        <w:r w:rsidRPr="00FD6780" w:rsidDel="00791466">
          <w:delText xml:space="preserve">proportions of idiosyncratic symptoms (symptoms </w:delText>
        </w:r>
        <w:r w:rsidDel="00791466">
          <w:delText>appeared in only one</w:delText>
        </w:r>
        <w:r w:rsidRPr="00FD6780" w:rsidDel="00791466">
          <w:delText xml:space="preserve"> scale), the respective proportions of compound and specific symptoms, and the proportions of </w:delText>
        </w:r>
        <w:bookmarkStart w:id="117" w:name="OLE_LINK3"/>
        <w:r w:rsidRPr="00FD6780" w:rsidDel="00791466">
          <w:delText>DSM-5 depressive symptoms included.</w:delText>
        </w:r>
        <w:bookmarkEnd w:id="117"/>
      </w:del>
    </w:p>
    <w:p w14:paraId="66C47A4A" w14:textId="1BE1AA62" w:rsidR="00851DD9" w:rsidRDefault="00791466" w:rsidP="00095790">
      <w:pPr>
        <w:ind w:firstLine="480"/>
      </w:pPr>
      <w:ins w:id="118" w:author="Hu Chuan-Peng" w:date="2023-11-17T16:55:00Z">
        <w:r>
          <w:t xml:space="preserve"> </w:t>
        </w:r>
      </w:ins>
      <w:r w:rsidR="00AC66A1" w:rsidRPr="00AC66A1">
        <w:rPr>
          <w:rFonts w:hint="eastAsia"/>
        </w:rPr>
        <w:t>We</w:t>
      </w:r>
      <w:r w:rsidR="00AC66A1" w:rsidRPr="00AC66A1">
        <w:t xml:space="preserve"> used Jaccard index for the degree of overlap between different </w:t>
      </w:r>
      <w:r w:rsidR="00056964">
        <w:rPr>
          <w:rFonts w:hint="eastAsia"/>
        </w:rPr>
        <w:t>scale</w:t>
      </w:r>
      <w:r w:rsidR="00AC66A1" w:rsidRPr="00AC66A1">
        <w:t xml:space="preserve">s </w:t>
      </w:r>
      <w:r w:rsidR="00AC66A1" w:rsidRPr="00AC66A1">
        <w:fldChar w:fldCharType="begin"/>
      </w:r>
      <w:r w:rsidR="00AC66A1" w:rsidRPr="00AC66A1">
        <w:instrText xml:space="preserve"> ADDIN NE.Ref.{0D0D399E-8B2E-45E1-B4AB-F9DD22664B9A}</w:instrText>
      </w:r>
      <w:r w:rsidR="00AC66A1" w:rsidRPr="00AC66A1">
        <w:fldChar w:fldCharType="separate"/>
      </w:r>
      <w:r w:rsidR="00AC66A1" w:rsidRPr="00AC66A1">
        <w:rPr>
          <w:color w:val="000000"/>
          <w:kern w:val="0"/>
        </w:rPr>
        <w:t>(Fried, 2017)</w:t>
      </w:r>
      <w:r w:rsidR="00AC66A1" w:rsidRPr="00AC66A1">
        <w:fldChar w:fldCharType="end"/>
      </w:r>
      <w:r w:rsidR="00AC66A1" w:rsidRPr="00AC66A1">
        <w:rPr>
          <w:rFonts w:hint="eastAsia"/>
        </w:rPr>
        <w:t>.</w:t>
      </w:r>
      <w:r w:rsidR="00AC66A1" w:rsidRPr="00AC66A1">
        <w:t xml:space="preserve"> The formal of Jaccard index is s/(u</w:t>
      </w:r>
      <w:r w:rsidR="00AC66A1" w:rsidRPr="00D93CDE">
        <w:rPr>
          <w:vertAlign w:val="subscript"/>
        </w:rPr>
        <w:t>1</w:t>
      </w:r>
      <w:r w:rsidR="00AC66A1" w:rsidRPr="00AC66A1">
        <w:t xml:space="preserve"> + u</w:t>
      </w:r>
      <w:r w:rsidR="00AC66A1" w:rsidRPr="00D93CDE">
        <w:rPr>
          <w:vertAlign w:val="subscript"/>
        </w:rPr>
        <w:t>2</w:t>
      </w:r>
      <w:r w:rsidR="00AC66A1" w:rsidRPr="00AC66A1">
        <w:t xml:space="preserve"> + s), where "s" represents the number of items shared by two </w:t>
      </w:r>
      <w:r w:rsidR="00056964">
        <w:rPr>
          <w:rFonts w:hint="eastAsia"/>
        </w:rPr>
        <w:t>scale</w:t>
      </w:r>
      <w:r w:rsidR="00AC66A1" w:rsidRPr="00AC66A1">
        <w:t>s, and "u</w:t>
      </w:r>
      <w:r w:rsidR="00AC66A1" w:rsidRPr="00D93CDE">
        <w:rPr>
          <w:vertAlign w:val="subscript"/>
        </w:rPr>
        <w:t>1</w:t>
      </w:r>
      <w:r w:rsidR="00AC66A1" w:rsidRPr="00AC66A1">
        <w:t>" and "u</w:t>
      </w:r>
      <w:r w:rsidR="00AC66A1" w:rsidRPr="00D93CDE">
        <w:rPr>
          <w:vertAlign w:val="subscript"/>
        </w:rPr>
        <w:t>2</w:t>
      </w:r>
      <w:r w:rsidR="00AC66A1" w:rsidRPr="00AC66A1">
        <w:t xml:space="preserve">" denote the number of items that are exclusively present in each of the two scales. Jaccard index ranges from 0 (no </w:t>
      </w:r>
      <w:r w:rsidR="00AC66A1" w:rsidRPr="00AC66A1">
        <w:rPr>
          <w:rFonts w:hint="eastAsia"/>
        </w:rPr>
        <w:t>o</w:t>
      </w:r>
      <w:r w:rsidR="00AC66A1" w:rsidRPr="00AC66A1">
        <w:t xml:space="preserve">verlap among scales) to 1 (complete overlap). We interpreted Jaccard index as in </w:t>
      </w:r>
      <w:r w:rsidR="00AC66A1" w:rsidRPr="00AC66A1">
        <w:fldChar w:fldCharType="begin"/>
      </w:r>
      <w:r w:rsidR="00AC66A1" w:rsidRPr="00AC66A1">
        <w:instrText xml:space="preserve"> ADDIN NE.Ref.{4EF64A8F-E69D-4A85-B440-03BEDA5323EA}</w:instrText>
      </w:r>
      <w:r w:rsidR="00AC66A1" w:rsidRPr="00AC66A1">
        <w:fldChar w:fldCharType="separate"/>
      </w:r>
      <w:r w:rsidR="00AC66A1" w:rsidRPr="00AC66A1">
        <w:rPr>
          <w:color w:val="000000"/>
          <w:kern w:val="0"/>
        </w:rPr>
        <w:t>Fried (2017)</w:t>
      </w:r>
      <w:r w:rsidR="00AC66A1" w:rsidRPr="00AC66A1">
        <w:fldChar w:fldCharType="end"/>
      </w:r>
      <w:r w:rsidR="00AC66A1" w:rsidRPr="00AC66A1">
        <w:t xml:space="preserve"> guidelines: very weak 0.00–0.19, weak 0.20–0.39, moderate 0.40–0.59, strong 0.60–0.79, and very strong 0.80–1.0. </w:t>
      </w:r>
      <w:bookmarkEnd w:id="2"/>
    </w:p>
    <w:p w14:paraId="2E0E05D2" w14:textId="77777777" w:rsidR="00851DD9" w:rsidRDefault="00851DD9" w:rsidP="00D05412">
      <w:pPr>
        <w:ind w:firstLine="480"/>
        <w:sectPr w:rsidR="00851DD9" w:rsidSect="00D05412">
          <w:pgSz w:w="11906" w:h="16838"/>
          <w:pgMar w:top="1440" w:right="1797" w:bottom="1440" w:left="1797" w:header="851" w:footer="992" w:gutter="0"/>
          <w:cols w:space="425"/>
          <w:docGrid w:type="lines" w:linePitch="312"/>
        </w:sectPr>
      </w:pPr>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8"/>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8"/>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59245505" w14:textId="302062DF" w:rsidR="00143FDA" w:rsidRPr="008D4908" w:rsidRDefault="00095790" w:rsidP="00B34C39">
      <w:pPr>
        <w:pStyle w:val="Heading1"/>
      </w:pPr>
      <w:r w:rsidRPr="00D05412">
        <w:lastRenderedPageBreak/>
        <w:t>3 Result</w:t>
      </w:r>
      <w:r w:rsidR="00143FDA">
        <w:t xml:space="preserve"> </w:t>
      </w:r>
    </w:p>
    <w:p w14:paraId="4AD73BD8" w14:textId="2C328DC8" w:rsidR="000C52F8" w:rsidRDefault="000C52F8" w:rsidP="00056964">
      <w:pPr>
        <w:pStyle w:val="Heading1"/>
      </w:pPr>
      <w:r>
        <w:rPr>
          <w:rFonts w:eastAsiaTheme="minorEastAsia"/>
        </w:rPr>
        <w:t>3</w:t>
      </w:r>
      <w:r w:rsidR="00D05412" w:rsidRPr="00D05412">
        <w:t>.1</w:t>
      </w:r>
      <w:r w:rsidR="00056964" w:rsidRPr="00056964">
        <w:t xml:space="preserve"> </w:t>
      </w:r>
      <w:r w:rsidR="00F14EB8">
        <w:t>A summary of s</w:t>
      </w:r>
      <w:r w:rsidR="0086534C">
        <w:t>cales</w:t>
      </w:r>
    </w:p>
    <w:p w14:paraId="779F3B7B" w14:textId="64B8FB5D" w:rsidR="000C52F8" w:rsidRDefault="00F14EB8" w:rsidP="00D93CDE">
      <w:pPr>
        <w:ind w:firstLine="480"/>
      </w:pPr>
      <w:r>
        <w:t>In four meta-analyses, 470 papers were related to depression and</w:t>
      </w:r>
      <w:r w:rsidR="000C52F8" w:rsidRPr="00D05412">
        <w:t xml:space="preserve"> 34 </w:t>
      </w:r>
      <w:r>
        <w:t>unique scales were identified.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rsidR="00C3378C">
        <w:t>available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furthere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identifical but in different languages, thus we regarded these two studies used the same scale referred them as </w:t>
      </w:r>
      <w:r w:rsidR="000C52F8" w:rsidRPr="00D05412">
        <w:t xml:space="preserve">'Ji (2007)'. </w:t>
      </w:r>
      <w:r>
        <w:t xml:space="preserve">Also, </w:t>
      </w:r>
      <w:r w:rsidR="000C52F8" w:rsidRPr="00D05412">
        <w:t>the boys</w:t>
      </w:r>
      <w:r>
        <w:t>’</w:t>
      </w:r>
      <w:r w:rsidR="000C52F8" w:rsidRPr="00D05412">
        <w:t xml:space="preserve"> and girls</w:t>
      </w:r>
      <w:r>
        <w:t>’</w:t>
      </w:r>
      <w:r w:rsidR="000C52F8" w:rsidRPr="00D05412">
        <w:t xml:space="preserve"> version of the Child Behavior Checklist (CBCL) </w:t>
      </w:r>
      <w:r>
        <w:t xml:space="preserve">were treated </w:t>
      </w:r>
      <w:r w:rsidR="000C52F8" w:rsidRPr="00D05412">
        <w:t>as one scale</w:t>
      </w:r>
      <w:r>
        <w:t>, CBCL</w:t>
      </w:r>
      <w:r w:rsidR="000C52F8" w:rsidRPr="00D05412">
        <w:t xml:space="preserve">. </w:t>
      </w:r>
      <w:r>
        <w:t xml:space="preserve">In short, </w:t>
      </w:r>
      <w:r w:rsidR="000C52F8" w:rsidRPr="00D05412">
        <w:t xml:space="preserve">27 scales </w:t>
      </w:r>
      <w:r>
        <w:t xml:space="preserve">were included </w:t>
      </w:r>
      <w:r w:rsidR="000C52F8" w:rsidRPr="00D05412">
        <w:t>in the analysis</w:t>
      </w:r>
      <w:r w:rsidR="000C52F8">
        <w:rPr>
          <w:rFonts w:hint="eastAsia"/>
        </w:rPr>
        <w:t>.</w:t>
      </w:r>
      <w:r w:rsidR="00262BBD" w:rsidRPr="00262BBD">
        <w:t xml:space="preserve"> </w:t>
      </w:r>
      <w:r w:rsidR="00032622">
        <w:t>See figure 2 for t</w:t>
      </w:r>
      <w:r w:rsidR="00262BBD" w:rsidRPr="00262BBD">
        <w:t xml:space="preserve">he </w:t>
      </w:r>
      <w:r>
        <w:t xml:space="preserve">number of usages of these scales among all 470 empirical papers </w:t>
      </w:r>
      <w:r w:rsidR="00262BBD" w:rsidRPr="00262BBD">
        <w:t>in the meta-analy</w:t>
      </w:r>
      <w:r w:rsidR="00032622">
        <w:t>es (CITATIONS)</w:t>
      </w:r>
      <w:r w:rsidR="00262BBD">
        <w:rPr>
          <w:rFonts w:hint="eastAsia"/>
        </w:rPr>
        <w:t>.</w:t>
      </w:r>
      <w:r>
        <w:t xml:space="preserve"> </w:t>
      </w:r>
      <w:r w:rsidR="008314D2" w:rsidRPr="008314D2">
        <w:rPr>
          <w:highlight w:val="yellow"/>
        </w:rPr>
        <w:t>The seven most frequently used scales in this study are SDS, SCL-90, CES-D, CDI, DSRSC, BDI-I, and MSSMHS, among which CES-D and SDS are consistent with the scales selected by Fried (2017)</w:t>
      </w:r>
      <w:r w:rsidRPr="008314D2">
        <w:rPr>
          <w:highlight w:val="yellow"/>
        </w:rPr>
        <w:t>.</w:t>
      </w:r>
    </w:p>
    <w:p w14:paraId="7EE9F52C" w14:textId="0A75DCC4" w:rsidR="00056964" w:rsidRPr="00056964" w:rsidRDefault="00056964" w:rsidP="00056964">
      <w:pPr>
        <w:pStyle w:val="Heading1"/>
      </w:pPr>
      <w:r w:rsidRPr="00056964">
        <w:rPr>
          <w:rFonts w:hint="eastAsia"/>
        </w:rPr>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0C1A6721" w:rsidR="001C0CA3" w:rsidRDefault="00916E10" w:rsidP="00FD4466">
      <w:pPr>
        <w:ind w:firstLine="480"/>
      </w:pPr>
      <w:bookmarkStart w:id="119"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r w:rsidR="0008166D">
        <w:t>Al</w:t>
      </w:r>
      <w:del w:id="120" w:author="Hu Chuan-Peng" w:date="2023-11-17T16:55:00Z">
        <w:r w:rsidR="0008166D" w:rsidDel="00791466">
          <w:delText>o</w:delText>
        </w:r>
      </w:del>
      <w:r w:rsidR="0008166D">
        <w:t>s</w:t>
      </w:r>
      <w:ins w:id="121" w:author="Hu Chuan-Peng" w:date="2023-11-17T16:55:00Z">
        <w:r w:rsidR="00791466">
          <w:t>o</w:t>
        </w:r>
      </w:ins>
      <w:r w:rsidR="0008166D">
        <w:t>,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r>
        <w:t>meausres</w:t>
      </w:r>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w:t>
      </w:r>
      <w:bookmarkStart w:id="122" w:name="OLE_LINK15"/>
      <w:r w:rsidR="0008166D">
        <w:t xml:space="preserve">(See </w:t>
      </w:r>
      <w:bookmarkStart w:id="123" w:name="OLE_LINK4"/>
      <w:bookmarkEnd w:id="119"/>
      <w:r w:rsidR="006A7258" w:rsidRPr="00A11C85">
        <w:rPr>
          <w:shd w:val="clear" w:color="auto" w:fill="FFFFFF"/>
        </w:rPr>
        <w:t>supplementary materials</w:t>
      </w:r>
      <w:bookmarkEnd w:id="123"/>
      <w:r w:rsidR="0008166D">
        <w:t xml:space="preserve"> for number of items and symptoms of each included scale)</w:t>
      </w:r>
      <w:r w:rsidR="00FD4466" w:rsidRPr="00FD4466">
        <w:t>.</w:t>
      </w:r>
      <w:bookmarkEnd w:id="122"/>
    </w:p>
    <w:p w14:paraId="137A75B8" w14:textId="06C3C0B3" w:rsidR="00883F79" w:rsidRPr="00883F79" w:rsidDel="00C41F32" w:rsidRDefault="00B615BF" w:rsidP="00C41F32">
      <w:pPr>
        <w:ind w:firstLine="480"/>
        <w:rPr>
          <w:del w:id="124" w:author="Hu Chuan-Peng" w:date="2023-11-17T16:56:00Z"/>
          <w:shd w:val="clear" w:color="auto" w:fill="FFFFFF"/>
        </w:rPr>
        <w:pPrChange w:id="125" w:author="Hu Chuan-Peng" w:date="2023-11-17T16:56:00Z">
          <w:pPr>
            <w:ind w:firstLine="480"/>
          </w:pPr>
        </w:pPrChange>
      </w:pPr>
      <w:bookmarkStart w:id="126" w:name="OLE_LINK16"/>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w:t>
      </w:r>
      <w:bookmarkEnd w:id="126"/>
      <w:r w:rsidR="00056964" w:rsidRPr="00056964">
        <w:rPr>
          <w:i/>
          <w:iCs/>
          <w:shd w:val="clear" w:color="auto" w:fill="FFFFFF"/>
        </w:rPr>
        <w:t>n</w:t>
      </w:r>
      <w:r>
        <w:rPr>
          <w:shd w:val="clear" w:color="auto" w:fill="FFFFFF"/>
        </w:rPr>
        <w:t xml:space="preserve"> (</w:t>
      </w:r>
      <w:r w:rsidR="00883F79" w:rsidRPr="00883F79">
        <w:rPr>
          <w:shd w:val="clear" w:color="auto" w:fill="FFFFFF"/>
        </w:rPr>
        <w:t>See supplementary material for details</w:t>
      </w:r>
      <w:r>
        <w:rPr>
          <w:shd w:val="clear" w:color="auto" w:fill="FFFFFF"/>
        </w:rPr>
        <w:t>)</w:t>
      </w:r>
      <w:r w:rsidR="00883F79">
        <w:rPr>
          <w:shd w:val="clear" w:color="auto" w:fill="FFFFFF"/>
        </w:rPr>
        <w:t>.</w:t>
      </w:r>
    </w:p>
    <w:p w14:paraId="1152891A" w14:textId="0C1339F6" w:rsidR="00883F79" w:rsidRPr="00A8774A" w:rsidRDefault="00883F79" w:rsidP="00A8774A">
      <w:pPr>
        <w:ind w:firstLine="480"/>
        <w:rPr>
          <w:rPrChange w:id="127" w:author="Hu Chuan-Peng" w:date="2023-11-17T17:05:00Z">
            <w:rPr>
              <w:shd w:val="clear" w:color="auto" w:fill="FFFFFF"/>
            </w:rPr>
          </w:rPrChange>
        </w:rPr>
      </w:pPr>
      <w:bookmarkStart w:id="128" w:name="OLE_LINK12"/>
      <w:del w:id="129" w:author="Hu Chuan-Peng" w:date="2023-11-17T16:56:00Z">
        <w:r w:rsidRPr="00A11C85" w:rsidDel="00C41F32">
          <w:rPr>
            <w:shd w:val="clear" w:color="auto" w:fill="FFFFFF"/>
          </w:rPr>
          <w:delText xml:space="preserve">We comprehensively reported the number of symptoms included in each </w:delText>
        </w:r>
        <w:r w:rsidR="00570F93" w:rsidDel="00C41F32">
          <w:rPr>
            <w:rFonts w:hint="eastAsia"/>
            <w:shd w:val="clear" w:color="auto" w:fill="FFFFFF"/>
          </w:rPr>
          <w:delText>sc</w:delText>
        </w:r>
        <w:r w:rsidR="00570F93" w:rsidDel="00C41F32">
          <w:rPr>
            <w:shd w:val="clear" w:color="auto" w:fill="FFFFFF"/>
          </w:rPr>
          <w:delText>ale</w:delText>
        </w:r>
        <w:r w:rsidRPr="00A11C85" w:rsidDel="00C41F32">
          <w:rPr>
            <w:shd w:val="clear" w:color="auto" w:fill="FFFFFF"/>
          </w:rPr>
          <w:delText>,</w:delText>
        </w:r>
        <w:r w:rsidDel="00C41F32">
          <w:rPr>
            <w:shd w:val="clear" w:color="auto" w:fill="FFFFFF"/>
          </w:rPr>
          <w:delText xml:space="preserve"> </w:delText>
        </w:r>
        <w:r w:rsidRPr="00FD6780" w:rsidDel="00C41F32">
          <w:rPr>
            <w:shd w:val="clear" w:color="auto" w:fill="FFFFFF"/>
          </w:rPr>
          <w:delText>the adjusted scale length, the number of idiosyncratic symptoms</w:delText>
        </w:r>
        <w:r w:rsidRPr="00FD6780" w:rsidDel="00C41F32">
          <w:rPr>
            <w:rFonts w:hint="eastAsia"/>
            <w:shd w:val="clear" w:color="auto" w:fill="FFFFFF"/>
          </w:rPr>
          <w:delText xml:space="preserve"> </w:delText>
        </w:r>
        <w:r w:rsidRPr="00FD6780" w:rsidDel="00C41F32">
          <w:rPr>
            <w:shd w:val="clear" w:color="auto" w:fill="FFFFFF"/>
          </w:rPr>
          <w:delText>and the ratios of compound and specific symptoms. Furthermore, it outlines the prevalence of DSM-5 depressive symptoms within each scale.</w:delText>
        </w:r>
        <w:r w:rsidDel="00C41F32">
          <w:rPr>
            <w:shd w:val="clear" w:color="auto" w:fill="FFFFFF"/>
          </w:rPr>
          <w:delText xml:space="preserve"> </w:delText>
        </w:r>
      </w:del>
      <w:ins w:id="130" w:author="Hu Chuan-Peng" w:date="2023-11-17T16:56:00Z">
        <w:r w:rsidR="00C41F32">
          <w:rPr>
            <w:shd w:val="clear" w:color="auto" w:fill="FFFFFF"/>
          </w:rPr>
          <w:t xml:space="preserve"> </w:t>
        </w:r>
      </w:ins>
      <w:r w:rsidRPr="00FD6780">
        <w:rPr>
          <w:shd w:val="clear" w:color="auto" w:fill="FFFFFF"/>
        </w:rPr>
        <w:t>Among</w:t>
      </w:r>
      <w:ins w:id="131" w:author="Hu Chuan-Peng" w:date="2023-11-17T17:01:00Z">
        <w:r w:rsidR="009C4CF4">
          <w:rPr>
            <w:shd w:val="clear" w:color="auto" w:fill="FFFFFF"/>
          </w:rPr>
          <w:t xml:space="preserve"> all 27</w:t>
        </w:r>
      </w:ins>
      <w:del w:id="132" w:author="Hu Chuan-Peng" w:date="2023-11-17T17:01:00Z">
        <w:r w:rsidRPr="00FD6780" w:rsidDel="009C4CF4">
          <w:rPr>
            <w:shd w:val="clear" w:color="auto" w:fill="FFFFFF"/>
          </w:rPr>
          <w:delText xml:space="preserve"> the</w:delText>
        </w:r>
      </w:del>
      <w:r w:rsidRPr="00FD6780">
        <w:rPr>
          <w:shd w:val="clear" w:color="auto" w:fill="FFFFFF"/>
        </w:rPr>
        <w:t xml:space="preserve"> scales</w:t>
      </w:r>
      <w:del w:id="133" w:author="Hu Chuan-Peng" w:date="2023-11-17T17:01:00Z">
        <w:r w:rsidRPr="00FD6780" w:rsidDel="009C4CF4">
          <w:rPr>
            <w:shd w:val="clear" w:color="auto" w:fill="FFFFFF"/>
          </w:rPr>
          <w:delText xml:space="preserve"> analyzed</w:delText>
        </w:r>
      </w:del>
      <w:r w:rsidRPr="00FD6780">
        <w:rPr>
          <w:shd w:val="clear" w:color="auto" w:fill="FFFFFF"/>
        </w:rPr>
        <w:t xml:space="preserve">, 19 </w:t>
      </w:r>
      <w:ins w:id="134" w:author="Hu Chuan-Peng" w:date="2023-11-17T17:01:00Z">
        <w:r w:rsidR="0012589C">
          <w:rPr>
            <w:shd w:val="clear" w:color="auto" w:fill="FFFFFF"/>
          </w:rPr>
          <w:t xml:space="preserve">of them </w:t>
        </w:r>
      </w:ins>
      <w:r w:rsidRPr="00FD6780">
        <w:rPr>
          <w:shd w:val="clear" w:color="auto" w:fill="FFFFFF"/>
        </w:rPr>
        <w:t>did not include any idiosyncratic symptoms</w:t>
      </w:r>
      <w:ins w:id="135" w:author="Hu Chuan-Peng" w:date="2023-11-17T17:02:00Z">
        <w:r w:rsidR="0012589C">
          <w:rPr>
            <w:shd w:val="clear" w:color="auto" w:fill="FFFFFF"/>
          </w:rPr>
          <w:t xml:space="preserve">. </w:t>
        </w:r>
        <w:r w:rsidR="0012589C">
          <w:rPr>
            <w:shd w:val="clear" w:color="auto" w:fill="FFFFFF"/>
          </w:rPr>
          <w:lastRenderedPageBreak/>
          <w:t xml:space="preserve">For </w:t>
        </w:r>
      </w:ins>
      <w:ins w:id="136" w:author="Hu Chuan-Peng" w:date="2023-11-17T17:01:00Z">
        <w:r w:rsidR="0012589C">
          <w:rPr>
            <w:shd w:val="clear" w:color="auto" w:fill="FFFFFF"/>
          </w:rPr>
          <w:t xml:space="preserve">the other eight scales </w:t>
        </w:r>
      </w:ins>
      <w:ins w:id="137" w:author="Hu Chuan-Peng" w:date="2023-11-17T17:02:00Z">
        <w:r w:rsidR="0012589C">
          <w:rPr>
            <w:shd w:val="clear" w:color="auto" w:fill="FFFFFF"/>
          </w:rPr>
          <w:t>the</w:t>
        </w:r>
      </w:ins>
      <w:del w:id="138" w:author="Hu Chuan-Peng" w:date="2023-11-17T17:01:00Z">
        <w:r w:rsidRPr="00FD6780" w:rsidDel="0012589C">
          <w:rPr>
            <w:shd w:val="clear" w:color="auto" w:fill="FFFFFF"/>
          </w:rPr>
          <w:delText xml:space="preserve">. </w:delText>
        </w:r>
      </w:del>
      <w:del w:id="139" w:author="Hu Chuan-Peng" w:date="2023-11-17T17:02:00Z">
        <w:r w:rsidRPr="00FD6780" w:rsidDel="0012589C">
          <w:rPr>
            <w:shd w:val="clear" w:color="auto" w:fill="FFFFFF"/>
          </w:rPr>
          <w:delText>The CSSMHS exhibited the highest percentage of idiosyncratic symptoms, with a prevalence of 22.22%, while</w:delText>
        </w:r>
      </w:del>
      <w:r w:rsidRPr="00FD6780">
        <w:rPr>
          <w:shd w:val="clear" w:color="auto" w:fill="FFFFFF"/>
        </w:rPr>
        <w:t xml:space="preserve"> </w:t>
      </w:r>
      <w:del w:id="140" w:author="Hu Chuan-Peng" w:date="2023-11-17T17:00:00Z">
        <w:r w:rsidRPr="00FD6780" w:rsidDel="009C4CF4">
          <w:rPr>
            <w:shd w:val="clear" w:color="auto" w:fill="FFFFFF"/>
          </w:rPr>
          <w:delText xml:space="preserve">the remaining scales showed varying </w:delText>
        </w:r>
      </w:del>
      <w:r w:rsidRPr="00FD6780">
        <w:rPr>
          <w:shd w:val="clear" w:color="auto" w:fill="FFFFFF"/>
        </w:rPr>
        <w:t>rate</w:t>
      </w:r>
      <w:del w:id="141" w:author="Hu Chuan-Peng" w:date="2023-11-17T17:02:00Z">
        <w:r w:rsidRPr="00FD6780" w:rsidDel="0012589C">
          <w:rPr>
            <w:shd w:val="clear" w:color="auto" w:fill="FFFFFF"/>
          </w:rPr>
          <w:delText>s</w:delText>
        </w:r>
      </w:del>
      <w:r w:rsidRPr="00FD6780">
        <w:rPr>
          <w:shd w:val="clear" w:color="auto" w:fill="FFFFFF"/>
        </w:rPr>
        <w:t xml:space="preserve"> of idiosyncratic symptom </w:t>
      </w:r>
      <w:del w:id="142" w:author="Hu Chuan-Peng" w:date="2023-11-17T17:00:00Z">
        <w:r w:rsidRPr="00FD6780" w:rsidDel="009C4CF4">
          <w:rPr>
            <w:shd w:val="clear" w:color="auto" w:fill="FFFFFF"/>
          </w:rPr>
          <w:delText>inclusion, ranging</w:delText>
        </w:r>
      </w:del>
      <w:ins w:id="143" w:author="Hu Chuan-Peng" w:date="2023-11-17T17:00:00Z">
        <w:r w:rsidR="009C4CF4">
          <w:rPr>
            <w:shd w:val="clear" w:color="auto" w:fill="FFFFFF"/>
          </w:rPr>
          <w:t>varied</w:t>
        </w:r>
      </w:ins>
      <w:r w:rsidRPr="00FD6780">
        <w:rPr>
          <w:shd w:val="clear" w:color="auto" w:fill="FFFFFF"/>
        </w:rPr>
        <w:t xml:space="preserve"> from 3.</w:t>
      </w:r>
      <w:del w:id="144" w:author="Hu Chuan-Peng" w:date="2023-11-17T17:02:00Z">
        <w:r w:rsidRPr="00FD6780" w:rsidDel="004B7033">
          <w:rPr>
            <w:shd w:val="clear" w:color="auto" w:fill="FFFFFF"/>
          </w:rPr>
          <w:delText>85</w:delText>
        </w:r>
      </w:del>
      <w:ins w:id="145" w:author="Hu Chuan-Peng" w:date="2023-11-17T17:02:00Z">
        <w:r w:rsidR="004B7033">
          <w:rPr>
            <w:shd w:val="clear" w:color="auto" w:fill="FFFFFF"/>
          </w:rPr>
          <w:t>9</w:t>
        </w:r>
      </w:ins>
      <w:r w:rsidRPr="00FD6780">
        <w:rPr>
          <w:shd w:val="clear" w:color="auto" w:fill="FFFFFF"/>
        </w:rPr>
        <w:t xml:space="preserve">% to </w:t>
      </w:r>
      <w:del w:id="146" w:author="Hu Chuan-Peng" w:date="2023-11-17T17:02:00Z">
        <w:r w:rsidRPr="00FD6780" w:rsidDel="002B469F">
          <w:rPr>
            <w:shd w:val="clear" w:color="auto" w:fill="FFFFFF"/>
          </w:rPr>
          <w:delText>12.5</w:delText>
        </w:r>
      </w:del>
      <w:ins w:id="147" w:author="Hu Chuan-Peng" w:date="2023-11-17T17:02:00Z">
        <w:r w:rsidR="002B469F">
          <w:rPr>
            <w:shd w:val="clear" w:color="auto" w:fill="FFFFFF"/>
          </w:rPr>
          <w:t>22.2</w:t>
        </w:r>
      </w:ins>
      <w:r w:rsidRPr="00FD6780">
        <w:rPr>
          <w:shd w:val="clear" w:color="auto" w:fill="FFFFFF"/>
        </w:rPr>
        <w:t>%.</w:t>
      </w:r>
      <w:r w:rsidRPr="00FD6780">
        <w:t xml:space="preserve"> </w:t>
      </w:r>
      <w:ins w:id="148" w:author="Hu Chuan-Peng" w:date="2023-11-17T17:03:00Z">
        <w:r w:rsidR="009D31F2">
          <w:t>Interestingly, all scales include symptoms that were not used for diagnosis</w:t>
        </w:r>
      </w:ins>
      <w:ins w:id="149" w:author="Hu Chuan-Peng" w:date="2023-11-17T17:04:00Z">
        <w:r w:rsidR="009D31F2">
          <w:t xml:space="preserve"> of depression in</w:t>
        </w:r>
      </w:ins>
      <w:del w:id="150" w:author="Hu Chuan-Peng" w:date="2023-11-17T17:03:00Z">
        <w:r w:rsidRPr="00FD6780" w:rsidDel="009D31F2">
          <w:rPr>
            <w:shd w:val="clear" w:color="auto" w:fill="FFFFFF"/>
          </w:rPr>
          <w:delText xml:space="preserve">Ten scales did not </w:delText>
        </w:r>
      </w:del>
      <w:del w:id="151" w:author="Hu Chuan-Peng" w:date="2023-11-17T17:00:00Z">
        <w:r w:rsidRPr="00FD6780" w:rsidDel="009C4CF4">
          <w:rPr>
            <w:shd w:val="clear" w:color="auto" w:fill="FFFFFF"/>
          </w:rPr>
          <w:delText xml:space="preserve">incorporate </w:delText>
        </w:r>
      </w:del>
      <w:del w:id="152" w:author="Hu Chuan-Peng" w:date="2023-11-17T17:03:00Z">
        <w:r w:rsidRPr="00FD6780" w:rsidDel="009D31F2">
          <w:rPr>
            <w:shd w:val="clear" w:color="auto" w:fill="FFFFFF"/>
          </w:rPr>
          <w:delText>compound symptoms, with proportions for the remaining scales varying from 7.69% to 47.37%.</w:delText>
        </w:r>
        <w:r w:rsidRPr="00FD6780" w:rsidDel="009D31F2">
          <w:delText xml:space="preserve"> </w:delText>
        </w:r>
        <w:r w:rsidRPr="00FD6780" w:rsidDel="009D31F2">
          <w:rPr>
            <w:shd w:val="clear" w:color="auto" w:fill="FFFFFF"/>
          </w:rPr>
          <w:delText>The DSI exhibited the highest prevalence of</w:delText>
        </w:r>
      </w:del>
      <w:r w:rsidRPr="00FD6780">
        <w:rPr>
          <w:shd w:val="clear" w:color="auto" w:fill="FFFFFF"/>
        </w:rPr>
        <w:t xml:space="preserve"> DSM</w:t>
      </w:r>
      <w:ins w:id="153" w:author="Hu Chuan-Peng" w:date="2023-11-17T17:04:00Z">
        <w:r w:rsidR="009D31F2">
          <w:rPr>
            <w:shd w:val="clear" w:color="auto" w:fill="FFFFFF"/>
          </w:rPr>
          <w:t>-5. Among them, DSI has the highest proportion of DSM-5 symp</w:t>
        </w:r>
      </w:ins>
      <w:ins w:id="154" w:author="Hu Chuan-Peng" w:date="2023-11-17T17:05:00Z">
        <w:r w:rsidR="009D31F2">
          <w:rPr>
            <w:shd w:val="clear" w:color="auto" w:fill="FFFFFF"/>
          </w:rPr>
          <w:t xml:space="preserve">toms for depression, </w:t>
        </w:r>
      </w:ins>
      <w:commentRangeStart w:id="155"/>
      <w:del w:id="156" w:author="Hu Chuan-Peng" w:date="2023-11-17T17:04:00Z">
        <w:r w:rsidRPr="00FD6780" w:rsidDel="009D31F2">
          <w:rPr>
            <w:shd w:val="clear" w:color="auto" w:fill="FFFFFF"/>
          </w:rPr>
          <w:delText xml:space="preserve">-5 depression symptoms, </w:delText>
        </w:r>
      </w:del>
      <w:del w:id="157" w:author="Hu Chuan-Peng" w:date="2023-11-17T17:05:00Z">
        <w:r w:rsidRPr="00FD6780" w:rsidDel="009D31F2">
          <w:rPr>
            <w:shd w:val="clear" w:color="auto" w:fill="FFFFFF"/>
          </w:rPr>
          <w:delText xml:space="preserve">encompassing </w:delText>
        </w:r>
      </w:del>
      <w:r w:rsidRPr="00FD6780">
        <w:rPr>
          <w:shd w:val="clear" w:color="auto" w:fill="FFFFFF"/>
        </w:rPr>
        <w:t xml:space="preserve">71.42% </w:t>
      </w:r>
      <w:commentRangeEnd w:id="155"/>
      <w:r w:rsidR="009D31F2">
        <w:rPr>
          <w:rStyle w:val="CommentReference"/>
        </w:rPr>
        <w:commentReference w:id="155"/>
      </w:r>
      <w:r w:rsidRPr="00FD6780">
        <w:rPr>
          <w:shd w:val="clear" w:color="auto" w:fill="FFFFFF"/>
        </w:rPr>
        <w:t>of the total nine DSM-5 depression symptoms.</w:t>
      </w:r>
      <w:r w:rsidRPr="00FD6780">
        <w:t xml:space="preserve"> </w:t>
      </w:r>
      <w:ins w:id="158" w:author="Hu Chuan-Peng" w:date="2023-11-17T17:05:00Z">
        <w:r w:rsidR="00A8774A">
          <w:rPr>
            <w:rFonts w:hint="eastAsia"/>
          </w:rPr>
          <w:t>Please</w:t>
        </w:r>
        <w:r w:rsidR="00A8774A">
          <w:t xml:space="preserve"> s</w:t>
        </w:r>
      </w:ins>
      <w:ins w:id="159" w:author="Hu Chuan-Peng" w:date="2023-11-17T17:06:00Z">
        <w:r w:rsidR="00A8774A">
          <w:t xml:space="preserve">ee the </w:t>
        </w:r>
        <w:r w:rsidR="0019593B">
          <w:t>supplementary matierals</w:t>
        </w:r>
        <w:r w:rsidR="00A8774A">
          <w:t xml:space="preserve"> for </w:t>
        </w:r>
      </w:ins>
      <w:del w:id="160" w:author="Hu Chuan-Peng" w:date="2023-11-17T17:05:00Z">
        <w:r w:rsidRPr="00FD6780" w:rsidDel="00A8774A">
          <w:rPr>
            <w:rFonts w:hint="eastAsia"/>
            <w:shd w:val="clear" w:color="auto" w:fill="FFFFFF"/>
          </w:rPr>
          <w:delText>C</w:delText>
        </w:r>
        <w:r w:rsidRPr="00FD6780" w:rsidDel="00A8774A">
          <w:rPr>
            <w:shd w:val="clear" w:color="auto" w:fill="FFFFFF"/>
          </w:rPr>
          <w:delText>onversely, the Ji_2005 scale demonstrated the lowest representation, comprising only 3.57% of the nine DSM-5 depression symptoms.</w:delText>
        </w:r>
        <w:r w:rsidRPr="00FD6780" w:rsidDel="00A8774A">
          <w:delText xml:space="preserve"> </w:delText>
        </w:r>
        <w:r w:rsidRPr="00FD6780" w:rsidDel="00A8774A">
          <w:rPr>
            <w:shd w:val="clear" w:color="auto" w:fill="FFFFFF"/>
          </w:rPr>
          <w:delText xml:space="preserve">It is also the least number of </w:delText>
        </w:r>
        <w:r w:rsidDel="00A8774A">
          <w:rPr>
            <w:rFonts w:hint="eastAsia"/>
            <w:shd w:val="clear" w:color="auto" w:fill="FFFFFF"/>
          </w:rPr>
          <w:delText>items</w:delText>
        </w:r>
        <w:r w:rsidRPr="00FD6780" w:rsidDel="00A8774A">
          <w:rPr>
            <w:shd w:val="clear" w:color="auto" w:fill="FFFFFF"/>
          </w:rPr>
          <w:delText xml:space="preserve"> among the </w:delText>
        </w:r>
        <w:r w:rsidRPr="00F41420" w:rsidDel="00A8774A">
          <w:rPr>
            <w:shd w:val="clear" w:color="auto" w:fill="FFFFFF"/>
          </w:rPr>
          <w:delText>scales</w:delText>
        </w:r>
        <w:r w:rsidRPr="00FD6780" w:rsidDel="00A8774A">
          <w:rPr>
            <w:shd w:val="clear" w:color="auto" w:fill="FFFFFF"/>
          </w:rPr>
          <w:delText xml:space="preserve"> included in this study.</w:delText>
        </w:r>
        <w:r w:rsidRPr="00A11C85" w:rsidDel="00A8774A">
          <w:delText xml:space="preserve"> </w:delText>
        </w:r>
      </w:del>
      <w:del w:id="161" w:author="Hu Chuan-Peng" w:date="2023-11-17T17:06:00Z">
        <w:r w:rsidRPr="00A11C85" w:rsidDel="00A8774A">
          <w:rPr>
            <w:shd w:val="clear" w:color="auto" w:fill="FFFFFF"/>
          </w:rPr>
          <w:delText xml:space="preserve">The supplementary materials provide </w:delText>
        </w:r>
      </w:del>
      <w:r w:rsidRPr="00A11C85">
        <w:rPr>
          <w:shd w:val="clear" w:color="auto" w:fill="FFFFFF"/>
        </w:rPr>
        <w:t>detailed information.</w:t>
      </w:r>
    </w:p>
    <w:bookmarkEnd w:id="128"/>
    <w:p w14:paraId="5081D403" w14:textId="77777777" w:rsidR="00883F79" w:rsidRDefault="00883F79" w:rsidP="004A0BFD">
      <w:pPr>
        <w:ind w:firstLine="480"/>
      </w:pP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005047" cy="7120423"/>
                    </a:xfrm>
                    <a:prstGeom prst="rect">
                      <a:avLst/>
                    </a:prstGeom>
                  </pic:spPr>
                </pic:pic>
              </a:graphicData>
            </a:graphic>
          </wp:inline>
        </w:drawing>
      </w:r>
    </w:p>
    <w:p w14:paraId="3F72CCCA" w14:textId="61A1F4BE" w:rsidR="00AE45E8" w:rsidRPr="00767AB0" w:rsidRDefault="004E588D" w:rsidP="00767AB0">
      <w:pPr>
        <w:ind w:firstLineChars="0" w:firstLine="0"/>
        <w:jc w:val="center"/>
        <w:rPr>
          <w:ins w:id="162" w:author="Hu Chuan-Peng" w:date="2023-11-17T16:32:00Z"/>
          <w:sz w:val="21"/>
          <w:szCs w:val="21"/>
          <w:rPrChange w:id="163" w:author="Hu Chuan-Peng" w:date="2023-11-17T16:32:00Z">
            <w:rPr>
              <w:ins w:id="164" w:author="Hu Chuan-Peng" w:date="2023-11-17T16:32:00Z"/>
              <w:szCs w:val="24"/>
            </w:rPr>
          </w:rPrChange>
        </w:rPr>
        <w:pPrChange w:id="165" w:author="Hu Chuan-Peng" w:date="2023-11-17T16:32:00Z">
          <w:pPr>
            <w:ind w:firstLineChars="0" w:firstLine="0"/>
          </w:pPr>
        </w:pPrChange>
      </w:pPr>
      <w:r w:rsidRPr="00767AB0">
        <w:rPr>
          <w:rFonts w:hint="eastAsia"/>
          <w:b/>
          <w:bCs/>
          <w:sz w:val="21"/>
          <w:szCs w:val="21"/>
        </w:rPr>
        <w:t>Figure</w:t>
      </w:r>
      <w:r w:rsidRPr="00767AB0">
        <w:rPr>
          <w:b/>
          <w:bCs/>
          <w:sz w:val="21"/>
          <w:szCs w:val="21"/>
        </w:rPr>
        <w:t xml:space="preserve"> 3</w:t>
      </w:r>
      <w:r w:rsidRPr="00767AB0">
        <w:rPr>
          <w:i/>
          <w:iCs/>
          <w:sz w:val="21"/>
          <w:szCs w:val="21"/>
          <w:rPrChange w:id="166" w:author="Hu Chuan-Peng" w:date="2023-11-17T16:32:00Z">
            <w:rPr>
              <w:i/>
              <w:iCs/>
            </w:rPr>
          </w:rPrChange>
        </w:rPr>
        <w:t>. Content Overlap Across</w:t>
      </w:r>
      <w:r w:rsidRPr="00767AB0">
        <w:rPr>
          <w:sz w:val="21"/>
          <w:szCs w:val="21"/>
          <w:rPrChange w:id="167" w:author="Hu Chuan-Peng" w:date="2023-11-17T16:32:00Z">
            <w:rPr/>
          </w:rPrChange>
        </w:rPr>
        <w:t xml:space="preserve"> </w:t>
      </w:r>
      <w:r w:rsidRPr="00767AB0">
        <w:rPr>
          <w:i/>
          <w:iCs/>
          <w:sz w:val="21"/>
          <w:szCs w:val="21"/>
          <w:rPrChange w:id="168" w:author="Hu Chuan-Peng" w:date="2023-11-17T16:32:00Z">
            <w:rPr>
              <w:i/>
              <w:iCs/>
            </w:rPr>
          </w:rPrChange>
        </w:rPr>
        <w:t>Twenty-seven Depression Scales</w:t>
      </w:r>
      <w:r w:rsidRPr="00767AB0">
        <w:rPr>
          <w:i/>
          <w:iCs/>
          <w:sz w:val="21"/>
          <w:szCs w:val="21"/>
          <w:rPrChange w:id="169" w:author="Hu Chuan-Peng" w:date="2023-11-17T16:32:00Z">
            <w:rPr>
              <w:i/>
              <w:iCs/>
              <w:szCs w:val="24"/>
            </w:rPr>
          </w:rPrChange>
        </w:rPr>
        <w:t>.</w:t>
      </w:r>
      <w:r w:rsidR="008314D2" w:rsidRPr="00767AB0">
        <w:rPr>
          <w:rFonts w:hint="eastAsia"/>
          <w:i/>
          <w:iCs/>
          <w:sz w:val="21"/>
          <w:szCs w:val="21"/>
          <w:rPrChange w:id="170" w:author="Hu Chuan-Peng" w:date="2023-11-17T16:32:00Z">
            <w:rPr>
              <w:rFonts w:hint="eastAsia"/>
              <w:i/>
              <w:iCs/>
              <w:szCs w:val="24"/>
            </w:rPr>
          </w:rPrChange>
        </w:rPr>
        <w:t xml:space="preserve"> </w:t>
      </w:r>
      <w:r w:rsidR="00AB441A" w:rsidRPr="00767AB0">
        <w:rPr>
          <w:sz w:val="21"/>
          <w:szCs w:val="21"/>
          <w:rPrChange w:id="171" w:author="Hu Chuan-Peng" w:date="2023-11-17T16:32:00Z">
            <w:rPr/>
          </w:rPrChange>
        </w:rPr>
        <w:t>Each row represents a symptom, each column represents a scale.</w:t>
      </w:r>
      <w:r w:rsidR="007F07D0" w:rsidRPr="00767AB0">
        <w:rPr>
          <w:i/>
          <w:iCs/>
          <w:sz w:val="21"/>
          <w:szCs w:val="21"/>
          <w:rPrChange w:id="172" w:author="Hu Chuan-Peng" w:date="2023-11-17T16:32:00Z">
            <w:rPr>
              <w:i/>
              <w:iCs/>
              <w:szCs w:val="24"/>
            </w:rPr>
          </w:rPrChange>
        </w:rPr>
        <w:t xml:space="preserve"> </w:t>
      </w:r>
      <w:r w:rsidR="00AB441A" w:rsidRPr="00767AB0">
        <w:rPr>
          <w:sz w:val="21"/>
          <w:szCs w:val="21"/>
          <w:rPrChange w:id="173" w:author="Hu Chuan-Peng" w:date="2023-11-17T16:32:00Z">
            <w:rPr>
              <w:szCs w:val="24"/>
            </w:rPr>
          </w:rPrChange>
        </w:rPr>
        <w:t xml:space="preserve">If a scale measures a symptom, then there is a dot or a circle on that row. The former </w:t>
      </w:r>
      <w:r w:rsidR="007F07D0" w:rsidRPr="00767AB0">
        <w:rPr>
          <w:sz w:val="21"/>
          <w:szCs w:val="21"/>
          <w:rPrChange w:id="174" w:author="Hu Chuan-Peng" w:date="2023-11-17T16:32:00Z">
            <w:rPr>
              <w:szCs w:val="24"/>
            </w:rPr>
          </w:rPrChange>
        </w:rPr>
        <w:t>represent compound symptoms</w:t>
      </w:r>
      <w:r w:rsidR="00AB441A" w:rsidRPr="00767AB0">
        <w:rPr>
          <w:sz w:val="21"/>
          <w:szCs w:val="21"/>
          <w:rPrChange w:id="175" w:author="Hu Chuan-Peng" w:date="2023-11-17T16:32:00Z">
            <w:rPr>
              <w:szCs w:val="24"/>
            </w:rPr>
          </w:rPrChange>
        </w:rPr>
        <w:t xml:space="preserve"> and the latter </w:t>
      </w:r>
      <w:r w:rsidR="007F07D0" w:rsidRPr="00767AB0">
        <w:rPr>
          <w:sz w:val="21"/>
          <w:szCs w:val="21"/>
          <w:rPrChange w:id="176" w:author="Hu Chuan-Peng" w:date="2023-11-17T16:32:00Z">
            <w:rPr>
              <w:szCs w:val="24"/>
            </w:rPr>
          </w:rPrChange>
        </w:rPr>
        <w:t xml:space="preserve">represent specific symptoms. </w:t>
      </w:r>
      <w:r w:rsidR="00AB441A" w:rsidRPr="00767AB0">
        <w:rPr>
          <w:sz w:val="21"/>
          <w:szCs w:val="21"/>
          <w:rPrChange w:id="177" w:author="Hu Chuan-Peng" w:date="2023-11-17T16:32:00Z">
            <w:rPr>
              <w:szCs w:val="24"/>
            </w:rPr>
          </w:rPrChange>
        </w:rPr>
        <w:t>S</w:t>
      </w:r>
      <w:r w:rsidR="007F07D0" w:rsidRPr="00767AB0">
        <w:rPr>
          <w:sz w:val="21"/>
          <w:szCs w:val="21"/>
          <w:rPrChange w:id="178" w:author="Hu Chuan-Peng" w:date="2023-11-17T16:32:00Z">
            <w:rPr>
              <w:szCs w:val="24"/>
            </w:rPr>
          </w:rPrChange>
        </w:rPr>
        <w:t xml:space="preserve">ymptoms </w:t>
      </w:r>
      <w:r w:rsidR="00AB441A" w:rsidRPr="00767AB0">
        <w:rPr>
          <w:sz w:val="21"/>
          <w:szCs w:val="21"/>
          <w:rPrChange w:id="179" w:author="Hu Chuan-Peng" w:date="2023-11-17T16:32:00Z">
            <w:rPr>
              <w:szCs w:val="24"/>
            </w:rPr>
          </w:rPrChange>
        </w:rPr>
        <w:t xml:space="preserve">in bold font are </w:t>
      </w:r>
      <w:r w:rsidR="007F07D0" w:rsidRPr="00767AB0">
        <w:rPr>
          <w:sz w:val="21"/>
          <w:szCs w:val="21"/>
          <w:rPrChange w:id="180" w:author="Hu Chuan-Peng" w:date="2023-11-17T16:32:00Z">
            <w:rPr>
              <w:szCs w:val="24"/>
            </w:rPr>
          </w:rPrChange>
        </w:rPr>
        <w:t>from DSM-5. ADI: Adolescent Depression Inventory, CDI:</w:t>
      </w:r>
      <w:r w:rsidR="007F07D0" w:rsidRPr="00767AB0">
        <w:rPr>
          <w:color w:val="000000"/>
          <w:sz w:val="21"/>
          <w:szCs w:val="21"/>
          <w:rPrChange w:id="181" w:author="Hu Chuan-Peng" w:date="2023-11-17T16:32:00Z">
            <w:rPr>
              <w:color w:val="000000"/>
              <w:szCs w:val="24"/>
            </w:rPr>
          </w:rPrChange>
        </w:rPr>
        <w:t xml:space="preserve"> Children's Depression Inventory</w:t>
      </w:r>
      <w:r w:rsidR="007F07D0" w:rsidRPr="00767AB0">
        <w:rPr>
          <w:sz w:val="21"/>
          <w:szCs w:val="21"/>
          <w:rPrChange w:id="182" w:author="Hu Chuan-Peng" w:date="2023-11-17T16:32:00Z">
            <w:rPr>
              <w:szCs w:val="24"/>
            </w:rPr>
          </w:rPrChange>
        </w:rPr>
        <w:t>, HAMD:</w:t>
      </w:r>
      <w:r w:rsidR="007F07D0" w:rsidRPr="00767AB0">
        <w:rPr>
          <w:color w:val="000000"/>
          <w:sz w:val="21"/>
          <w:szCs w:val="21"/>
          <w:rPrChange w:id="183" w:author="Hu Chuan-Peng" w:date="2023-11-17T16:32:00Z">
            <w:rPr>
              <w:color w:val="000000"/>
              <w:szCs w:val="24"/>
            </w:rPr>
          </w:rPrChange>
        </w:rPr>
        <w:t xml:space="preserve"> Hamilton Depression Rating Scale for Depression,</w:t>
      </w:r>
      <w:r w:rsidR="007F07D0" w:rsidRPr="00767AB0">
        <w:rPr>
          <w:sz w:val="21"/>
          <w:szCs w:val="21"/>
          <w:rPrChange w:id="184" w:author="Hu Chuan-Peng" w:date="2023-11-17T16:32:00Z">
            <w:rPr>
              <w:szCs w:val="24"/>
            </w:rPr>
          </w:rPrChange>
        </w:rPr>
        <w:t xml:space="preserve"> DSI: </w:t>
      </w:r>
      <w:r w:rsidR="007F07D0" w:rsidRPr="00767AB0">
        <w:rPr>
          <w:color w:val="000000"/>
          <w:sz w:val="21"/>
          <w:szCs w:val="21"/>
          <w:rPrChange w:id="185" w:author="Hu Chuan-Peng" w:date="2023-11-17T16:32:00Z">
            <w:rPr>
              <w:color w:val="000000"/>
              <w:szCs w:val="24"/>
            </w:rPr>
          </w:rPrChange>
        </w:rPr>
        <w:t xml:space="preserve">Depression Status Inventory, </w:t>
      </w:r>
      <w:r w:rsidR="007F07D0" w:rsidRPr="00767AB0">
        <w:rPr>
          <w:sz w:val="21"/>
          <w:szCs w:val="21"/>
          <w:rPrChange w:id="186" w:author="Hu Chuan-Peng" w:date="2023-11-17T16:32:00Z">
            <w:rPr>
              <w:szCs w:val="24"/>
            </w:rPr>
          </w:rPrChange>
        </w:rPr>
        <w:t>SDS:</w:t>
      </w:r>
      <w:r w:rsidR="007F07D0" w:rsidRPr="00767AB0">
        <w:rPr>
          <w:color w:val="0D0D0D" w:themeColor="text1" w:themeTint="F2"/>
          <w:sz w:val="21"/>
          <w:szCs w:val="21"/>
          <w:rPrChange w:id="187" w:author="Hu Chuan-Peng" w:date="2023-11-17T16:32:00Z">
            <w:rPr>
              <w:color w:val="0D0D0D" w:themeColor="text1" w:themeTint="F2"/>
              <w:szCs w:val="24"/>
            </w:rPr>
          </w:rPrChange>
        </w:rPr>
        <w:t xml:space="preserve"> Self- Rating Depression Scale,</w:t>
      </w:r>
      <w:r w:rsidR="007F07D0" w:rsidRPr="00767AB0">
        <w:rPr>
          <w:sz w:val="21"/>
          <w:szCs w:val="21"/>
          <w:rPrChange w:id="188" w:author="Hu Chuan-Peng" w:date="2023-11-17T16:32:00Z">
            <w:rPr>
              <w:szCs w:val="24"/>
            </w:rPr>
          </w:rPrChange>
        </w:rPr>
        <w:t xml:space="preserve"> MFQ-C:</w:t>
      </w:r>
      <w:r w:rsidR="007F07D0" w:rsidRPr="00767AB0">
        <w:rPr>
          <w:rFonts w:hint="eastAsia"/>
          <w:color w:val="000000"/>
          <w:sz w:val="21"/>
          <w:szCs w:val="21"/>
          <w:rPrChange w:id="189" w:author="Hu Chuan-Peng" w:date="2023-11-17T16:32:00Z">
            <w:rPr>
              <w:rFonts w:hint="eastAsia"/>
              <w:color w:val="000000"/>
              <w:szCs w:val="24"/>
            </w:rPr>
          </w:rPrChange>
        </w:rPr>
        <w:t xml:space="preserve"> Mood and Feelings Questionnaire</w:t>
      </w:r>
      <w:r w:rsidR="007F07D0" w:rsidRPr="00767AB0">
        <w:rPr>
          <w:color w:val="000000"/>
          <w:sz w:val="21"/>
          <w:szCs w:val="21"/>
          <w:rPrChange w:id="190" w:author="Hu Chuan-Peng" w:date="2023-11-17T16:32:00Z">
            <w:rPr>
              <w:color w:val="000000"/>
              <w:szCs w:val="24"/>
            </w:rPr>
          </w:rPrChange>
        </w:rPr>
        <w:t>,</w:t>
      </w:r>
      <w:r w:rsidR="007F07D0" w:rsidRPr="00767AB0">
        <w:rPr>
          <w:sz w:val="21"/>
          <w:szCs w:val="21"/>
          <w:rPrChange w:id="191" w:author="Hu Chuan-Peng" w:date="2023-11-17T16:32:00Z">
            <w:rPr>
              <w:szCs w:val="24"/>
            </w:rPr>
          </w:rPrChange>
        </w:rPr>
        <w:t xml:space="preserve"> CBCL: </w:t>
      </w:r>
      <w:r w:rsidR="007F07D0" w:rsidRPr="00767AB0">
        <w:rPr>
          <w:color w:val="0D0D0D" w:themeColor="text1" w:themeTint="F2"/>
          <w:sz w:val="21"/>
          <w:szCs w:val="21"/>
          <w:rPrChange w:id="192" w:author="Hu Chuan-Peng" w:date="2023-11-17T16:32:00Z">
            <w:rPr>
              <w:color w:val="0D0D0D" w:themeColor="text1" w:themeTint="F2"/>
              <w:szCs w:val="24"/>
            </w:rPr>
          </w:rPrChange>
        </w:rPr>
        <w:t>Child Behavior Checklist,</w:t>
      </w:r>
      <w:r w:rsidR="007F07D0" w:rsidRPr="00767AB0">
        <w:rPr>
          <w:sz w:val="21"/>
          <w:szCs w:val="21"/>
          <w:rPrChange w:id="193" w:author="Hu Chuan-Peng" w:date="2023-11-17T16:32:00Z">
            <w:rPr>
              <w:szCs w:val="24"/>
            </w:rPr>
          </w:rPrChange>
        </w:rPr>
        <w:t xml:space="preserve"> BDI-</w:t>
      </w:r>
      <w:r w:rsidR="007F07D0" w:rsidRPr="00767AB0">
        <w:rPr>
          <w:rFonts w:hint="eastAsia"/>
          <w:sz w:val="21"/>
          <w:szCs w:val="21"/>
          <w:rPrChange w:id="194" w:author="Hu Chuan-Peng" w:date="2023-11-17T16:32:00Z">
            <w:rPr>
              <w:rFonts w:hint="eastAsia"/>
              <w:szCs w:val="24"/>
            </w:rPr>
          </w:rPrChange>
        </w:rPr>
        <w:t>II</w:t>
      </w:r>
      <w:r w:rsidR="007F07D0" w:rsidRPr="00767AB0">
        <w:rPr>
          <w:rFonts w:hint="eastAsia"/>
          <w:sz w:val="21"/>
          <w:szCs w:val="21"/>
          <w:rPrChange w:id="195" w:author="Hu Chuan-Peng" w:date="2023-11-17T16:32:00Z">
            <w:rPr>
              <w:rFonts w:hint="eastAsia"/>
              <w:szCs w:val="24"/>
            </w:rPr>
          </w:rPrChange>
        </w:rPr>
        <w:t>：</w:t>
      </w:r>
      <w:r w:rsidR="007F07D0" w:rsidRPr="00767AB0">
        <w:rPr>
          <w:rFonts w:hint="eastAsia"/>
          <w:color w:val="0D0D0D" w:themeColor="text1" w:themeTint="F2"/>
          <w:sz w:val="21"/>
          <w:szCs w:val="21"/>
          <w:rPrChange w:id="196" w:author="Hu Chuan-Peng" w:date="2023-11-17T16:32:00Z">
            <w:rPr>
              <w:rFonts w:hint="eastAsia"/>
              <w:color w:val="0D0D0D" w:themeColor="text1" w:themeTint="F2"/>
              <w:szCs w:val="24"/>
            </w:rPr>
          </w:rPrChange>
        </w:rPr>
        <w:t>Beck Depression Inventory</w:t>
      </w:r>
      <w:r w:rsidR="007F07D0" w:rsidRPr="00767AB0">
        <w:rPr>
          <w:color w:val="0D0D0D" w:themeColor="text1" w:themeTint="F2"/>
          <w:sz w:val="21"/>
          <w:szCs w:val="21"/>
          <w:rPrChange w:id="197" w:author="Hu Chuan-Peng" w:date="2023-11-17T16:32:00Z">
            <w:rPr>
              <w:color w:val="0D0D0D" w:themeColor="text1" w:themeTint="F2"/>
              <w:szCs w:val="24"/>
            </w:rPr>
          </w:rPrChange>
        </w:rPr>
        <w:t>-II,</w:t>
      </w:r>
      <w:r w:rsidR="007F07D0" w:rsidRPr="00767AB0">
        <w:rPr>
          <w:sz w:val="21"/>
          <w:szCs w:val="21"/>
          <w:rPrChange w:id="198" w:author="Hu Chuan-Peng" w:date="2023-11-17T16:32:00Z">
            <w:rPr>
              <w:szCs w:val="24"/>
            </w:rPr>
          </w:rPrChange>
        </w:rPr>
        <w:t xml:space="preserve"> DSRSC: </w:t>
      </w:r>
      <w:r w:rsidR="007F07D0" w:rsidRPr="00767AB0">
        <w:rPr>
          <w:color w:val="000000"/>
          <w:sz w:val="21"/>
          <w:szCs w:val="21"/>
          <w:rPrChange w:id="199" w:author="Hu Chuan-Peng" w:date="2023-11-17T16:32:00Z">
            <w:rPr>
              <w:color w:val="000000"/>
              <w:szCs w:val="24"/>
            </w:rPr>
          </w:rPrChange>
        </w:rPr>
        <w:lastRenderedPageBreak/>
        <w:t>Depression Self-rating Scale for Children,</w:t>
      </w:r>
      <w:r w:rsidR="007F07D0" w:rsidRPr="00767AB0">
        <w:rPr>
          <w:sz w:val="21"/>
          <w:szCs w:val="21"/>
          <w:rPrChange w:id="200" w:author="Hu Chuan-Peng" w:date="2023-11-17T16:32:00Z">
            <w:rPr>
              <w:szCs w:val="24"/>
            </w:rPr>
          </w:rPrChange>
        </w:rPr>
        <w:t xml:space="preserve"> BDI-</w:t>
      </w:r>
      <w:r w:rsidR="007F07D0" w:rsidRPr="00767AB0">
        <w:rPr>
          <w:rFonts w:hint="eastAsia"/>
          <w:sz w:val="21"/>
          <w:szCs w:val="21"/>
          <w:rPrChange w:id="201" w:author="Hu Chuan-Peng" w:date="2023-11-17T16:32:00Z">
            <w:rPr>
              <w:rFonts w:hint="eastAsia"/>
              <w:szCs w:val="24"/>
            </w:rPr>
          </w:rPrChange>
        </w:rPr>
        <w:t>I</w:t>
      </w:r>
      <w:r w:rsidR="007F07D0" w:rsidRPr="00767AB0">
        <w:rPr>
          <w:sz w:val="21"/>
          <w:szCs w:val="21"/>
          <w:rPrChange w:id="202" w:author="Hu Chuan-Peng" w:date="2023-11-17T16:32:00Z">
            <w:rPr>
              <w:szCs w:val="24"/>
            </w:rPr>
          </w:rPrChange>
        </w:rPr>
        <w:t>:</w:t>
      </w:r>
      <w:r w:rsidR="007F07D0" w:rsidRPr="00767AB0">
        <w:rPr>
          <w:kern w:val="0"/>
          <w:sz w:val="21"/>
          <w:szCs w:val="21"/>
          <w:rPrChange w:id="203" w:author="Hu Chuan-Peng" w:date="2023-11-17T16:32:00Z">
            <w:rPr>
              <w:kern w:val="0"/>
              <w:szCs w:val="24"/>
            </w:rPr>
          </w:rPrChange>
        </w:rPr>
        <w:t xml:space="preserve"> Beck Depression Inventory,</w:t>
      </w:r>
      <w:r w:rsidR="007F07D0" w:rsidRPr="00767AB0">
        <w:rPr>
          <w:sz w:val="21"/>
          <w:szCs w:val="21"/>
          <w:rPrChange w:id="204" w:author="Hu Chuan-Peng" w:date="2023-11-17T16:32:00Z">
            <w:rPr>
              <w:szCs w:val="24"/>
            </w:rPr>
          </w:rPrChange>
        </w:rPr>
        <w:t xml:space="preserve"> KADS-11: </w:t>
      </w:r>
      <w:r w:rsidR="007F07D0" w:rsidRPr="00767AB0">
        <w:rPr>
          <w:color w:val="000000"/>
          <w:sz w:val="21"/>
          <w:szCs w:val="21"/>
          <w:rPrChange w:id="205" w:author="Hu Chuan-Peng" w:date="2023-11-17T16:32:00Z">
            <w:rPr>
              <w:color w:val="000000"/>
              <w:szCs w:val="24"/>
            </w:rPr>
          </w:rPrChange>
        </w:rPr>
        <w:t>Kutcher Adolescent Depression Scale,</w:t>
      </w:r>
      <w:r w:rsidR="007F07D0" w:rsidRPr="00767AB0">
        <w:rPr>
          <w:sz w:val="21"/>
          <w:szCs w:val="21"/>
          <w:rPrChange w:id="206" w:author="Hu Chuan-Peng" w:date="2023-11-17T16:32:00Z">
            <w:rPr>
              <w:szCs w:val="24"/>
            </w:rPr>
          </w:rPrChange>
        </w:rPr>
        <w:t xml:space="preserve"> CES-D:</w:t>
      </w:r>
      <w:r w:rsidR="007F07D0" w:rsidRPr="00767AB0">
        <w:rPr>
          <w:color w:val="0D0D0D" w:themeColor="text1" w:themeTint="F2"/>
          <w:sz w:val="21"/>
          <w:szCs w:val="21"/>
          <w:rPrChange w:id="207" w:author="Hu Chuan-Peng" w:date="2023-11-17T16:32:00Z">
            <w:rPr>
              <w:color w:val="0D0D0D" w:themeColor="text1" w:themeTint="F2"/>
              <w:szCs w:val="24"/>
            </w:rPr>
          </w:rPrChange>
        </w:rPr>
        <w:t xml:space="preserve"> The Center for Epidemiological Studies Depression Scale,</w:t>
      </w:r>
      <w:r w:rsidR="007F07D0" w:rsidRPr="00767AB0">
        <w:rPr>
          <w:sz w:val="21"/>
          <w:szCs w:val="21"/>
          <w:rPrChange w:id="208" w:author="Hu Chuan-Peng" w:date="2023-11-17T16:32:00Z">
            <w:rPr>
              <w:szCs w:val="24"/>
            </w:rPr>
          </w:rPrChange>
        </w:rPr>
        <w:t xml:space="preserve"> PHQ-9: Patient Health Questionnaire-9 items, CSSDS: </w:t>
      </w:r>
      <w:r w:rsidR="007632D9" w:rsidRPr="00767AB0">
        <w:rPr>
          <w:sz w:val="21"/>
          <w:szCs w:val="21"/>
          <w:rPrChange w:id="209" w:author="Hu Chuan-Peng" w:date="2023-11-17T16:32:00Z">
            <w:rPr>
              <w:szCs w:val="24"/>
            </w:rPr>
          </w:rPrChange>
        </w:rPr>
        <w:t xml:space="preserve">China </w:t>
      </w:r>
      <w:r w:rsidR="007F07D0" w:rsidRPr="00767AB0">
        <w:rPr>
          <w:color w:val="000000"/>
          <w:sz w:val="21"/>
          <w:szCs w:val="21"/>
          <w:rPrChange w:id="210" w:author="Hu Chuan-Peng" w:date="2023-11-17T16:32:00Z">
            <w:rPr>
              <w:color w:val="000000"/>
              <w:szCs w:val="24"/>
            </w:rPr>
          </w:rPrChange>
        </w:rPr>
        <w:t>Middle school students' depression scale</w:t>
      </w:r>
      <w:r w:rsidR="007F07D0" w:rsidRPr="00767AB0">
        <w:rPr>
          <w:sz w:val="21"/>
          <w:szCs w:val="21"/>
          <w:rPrChange w:id="211" w:author="Hu Chuan-Peng" w:date="2023-11-17T16:32:00Z">
            <w:rPr>
              <w:szCs w:val="24"/>
            </w:rPr>
          </w:rPrChange>
        </w:rPr>
        <w:t xml:space="preserve">, CES-D-C: </w:t>
      </w:r>
      <w:r w:rsidR="007F07D0" w:rsidRPr="00767AB0">
        <w:rPr>
          <w:color w:val="0D0D0D" w:themeColor="text1" w:themeTint="F2"/>
          <w:sz w:val="21"/>
          <w:szCs w:val="21"/>
          <w:rPrChange w:id="212" w:author="Hu Chuan-Peng" w:date="2023-11-17T16:32:00Z">
            <w:rPr>
              <w:color w:val="0D0D0D" w:themeColor="text1" w:themeTint="F2"/>
              <w:szCs w:val="24"/>
            </w:rPr>
          </w:rPrChange>
        </w:rPr>
        <w:t>Center for Epidemiologic Studies Depression Scale for Children,</w:t>
      </w:r>
      <w:r w:rsidR="007F07D0" w:rsidRPr="00767AB0">
        <w:rPr>
          <w:sz w:val="21"/>
          <w:szCs w:val="21"/>
          <w:rPrChange w:id="213" w:author="Hu Chuan-Peng" w:date="2023-11-17T16:32:00Z">
            <w:rPr>
              <w:szCs w:val="24"/>
            </w:rPr>
          </w:rPrChange>
        </w:rPr>
        <w:t xml:space="preserve"> UPI: </w:t>
      </w:r>
      <w:r w:rsidR="007F07D0" w:rsidRPr="00767AB0">
        <w:rPr>
          <w:color w:val="000000"/>
          <w:sz w:val="21"/>
          <w:szCs w:val="21"/>
          <w:rPrChange w:id="214" w:author="Hu Chuan-Peng" w:date="2023-11-17T16:32:00Z">
            <w:rPr>
              <w:color w:val="000000"/>
              <w:szCs w:val="24"/>
            </w:rPr>
          </w:rPrChange>
        </w:rPr>
        <w:t>University Personality Inventory</w:t>
      </w:r>
      <w:r w:rsidR="007F07D0" w:rsidRPr="00767AB0">
        <w:rPr>
          <w:sz w:val="21"/>
          <w:szCs w:val="21"/>
          <w:rPrChange w:id="215" w:author="Hu Chuan-Peng" w:date="2023-11-17T16:32:00Z">
            <w:rPr>
              <w:szCs w:val="24"/>
            </w:rPr>
          </w:rPrChange>
        </w:rPr>
        <w:t xml:space="preserve">, SMFQ: </w:t>
      </w:r>
      <w:r w:rsidR="007F07D0" w:rsidRPr="00767AB0">
        <w:rPr>
          <w:color w:val="0D0D0D" w:themeColor="text1" w:themeTint="F2"/>
          <w:sz w:val="21"/>
          <w:szCs w:val="21"/>
          <w:rPrChange w:id="216" w:author="Hu Chuan-Peng" w:date="2023-11-17T16:32:00Z">
            <w:rPr>
              <w:color w:val="0D0D0D" w:themeColor="text1" w:themeTint="F2"/>
              <w:szCs w:val="24"/>
            </w:rPr>
          </w:rPrChange>
        </w:rPr>
        <w:t xml:space="preserve">Short Mood and Feelings Questionnaire, </w:t>
      </w:r>
      <w:r w:rsidR="007F07D0" w:rsidRPr="00767AB0">
        <w:rPr>
          <w:sz w:val="21"/>
          <w:szCs w:val="21"/>
          <w:rPrChange w:id="217" w:author="Hu Chuan-Peng" w:date="2023-11-17T16:32:00Z">
            <w:rPr>
              <w:szCs w:val="24"/>
            </w:rPr>
          </w:rPrChange>
        </w:rPr>
        <w:t>SCL-90:</w:t>
      </w:r>
      <w:r w:rsidR="007F07D0" w:rsidRPr="00767AB0">
        <w:rPr>
          <w:rFonts w:hint="eastAsia"/>
          <w:sz w:val="21"/>
          <w:szCs w:val="21"/>
          <w:rPrChange w:id="218" w:author="Hu Chuan-Peng" w:date="2023-11-17T16:32:00Z">
            <w:rPr>
              <w:rFonts w:hint="eastAsia"/>
              <w:szCs w:val="24"/>
            </w:rPr>
          </w:rPrChange>
        </w:rPr>
        <w:t xml:space="preserve"> S</w:t>
      </w:r>
      <w:r w:rsidR="007F07D0" w:rsidRPr="00767AB0">
        <w:rPr>
          <w:sz w:val="21"/>
          <w:szCs w:val="21"/>
          <w:rPrChange w:id="219" w:author="Hu Chuan-Peng" w:date="2023-11-17T16:32:00Z">
            <w:rPr>
              <w:szCs w:val="24"/>
            </w:rPr>
          </w:rPrChange>
        </w:rPr>
        <w:t xml:space="preserve">ymptom Checklist 90, CES-D-13: </w:t>
      </w:r>
      <w:r w:rsidR="007F07D0" w:rsidRPr="00767AB0">
        <w:rPr>
          <w:color w:val="0D0D0D" w:themeColor="text1" w:themeTint="F2"/>
          <w:sz w:val="21"/>
          <w:szCs w:val="21"/>
          <w:rPrChange w:id="220" w:author="Hu Chuan-Peng" w:date="2023-11-17T16:32:00Z">
            <w:rPr>
              <w:color w:val="0D0D0D" w:themeColor="text1" w:themeTint="F2"/>
              <w:szCs w:val="24"/>
            </w:rPr>
          </w:rPrChange>
        </w:rPr>
        <w:t xml:space="preserve">Short version of Center for Epidemiologic Studies Depression Scale, </w:t>
      </w:r>
      <w:r w:rsidR="007F07D0" w:rsidRPr="00767AB0">
        <w:rPr>
          <w:sz w:val="21"/>
          <w:szCs w:val="21"/>
          <w:rPrChange w:id="221" w:author="Hu Chuan-Peng" w:date="2023-11-17T16:32:00Z">
            <w:rPr>
              <w:szCs w:val="24"/>
            </w:rPr>
          </w:rPrChange>
        </w:rPr>
        <w:t xml:space="preserve">CCSMHS: </w:t>
      </w:r>
      <w:r w:rsidR="007F07D0" w:rsidRPr="00767AB0">
        <w:rPr>
          <w:color w:val="000000" w:themeColor="text1"/>
          <w:sz w:val="21"/>
          <w:szCs w:val="21"/>
          <w:rPrChange w:id="222" w:author="Hu Chuan-Peng" w:date="2023-11-17T16:32:00Z">
            <w:rPr>
              <w:color w:val="000000" w:themeColor="text1"/>
              <w:szCs w:val="24"/>
            </w:rPr>
          </w:rPrChange>
        </w:rPr>
        <w:t>Chinese College Student Mental Health Scale</w:t>
      </w:r>
      <w:r w:rsidR="007F07D0" w:rsidRPr="00767AB0">
        <w:rPr>
          <w:sz w:val="21"/>
          <w:szCs w:val="21"/>
          <w:rPrChange w:id="223" w:author="Hu Chuan-Peng" w:date="2023-11-17T16:32:00Z">
            <w:rPr>
              <w:szCs w:val="24"/>
            </w:rPr>
          </w:rPrChange>
        </w:rPr>
        <w:t xml:space="preserve">, DASS-21: </w:t>
      </w:r>
      <w:r w:rsidR="007F07D0" w:rsidRPr="00767AB0">
        <w:rPr>
          <w:rFonts w:hint="eastAsia"/>
          <w:sz w:val="21"/>
          <w:szCs w:val="21"/>
          <w:rPrChange w:id="224" w:author="Hu Chuan-Peng" w:date="2023-11-17T16:32:00Z">
            <w:rPr>
              <w:rFonts w:hint="eastAsia"/>
              <w:szCs w:val="24"/>
            </w:rPr>
          </w:rPrChange>
        </w:rPr>
        <w:t>The Depression Anxiety Stress Scale</w:t>
      </w:r>
      <w:r w:rsidR="007F07D0" w:rsidRPr="00767AB0">
        <w:rPr>
          <w:sz w:val="21"/>
          <w:szCs w:val="21"/>
          <w:rPrChange w:id="225" w:author="Hu Chuan-Peng" w:date="2023-11-17T16:32:00Z">
            <w:rPr>
              <w:szCs w:val="24"/>
            </w:rPr>
          </w:rPrChange>
        </w:rPr>
        <w:t>, BSRS-5:</w:t>
      </w:r>
      <w:r w:rsidR="007F07D0" w:rsidRPr="00767AB0">
        <w:rPr>
          <w:color w:val="000000"/>
          <w:sz w:val="21"/>
          <w:szCs w:val="21"/>
          <w:rPrChange w:id="226" w:author="Hu Chuan-Peng" w:date="2023-11-17T16:32:00Z">
            <w:rPr>
              <w:color w:val="000000"/>
              <w:szCs w:val="24"/>
            </w:rPr>
          </w:rPrChange>
        </w:rPr>
        <w:t xml:space="preserve"> Brief Symptom Rating Scale,</w:t>
      </w:r>
      <w:r w:rsidR="007F07D0" w:rsidRPr="00767AB0">
        <w:rPr>
          <w:sz w:val="21"/>
          <w:szCs w:val="21"/>
          <w:rPrChange w:id="227" w:author="Hu Chuan-Peng" w:date="2023-11-17T16:32:00Z">
            <w:rPr>
              <w:szCs w:val="24"/>
            </w:rPr>
          </w:rPrChange>
        </w:rPr>
        <w:t xml:space="preserve"> Sakuma_2010: </w:t>
      </w:r>
      <w:r w:rsidR="007F07D0" w:rsidRPr="00767AB0">
        <w:rPr>
          <w:sz w:val="21"/>
          <w:szCs w:val="21"/>
          <w:rPrChange w:id="228" w:author="Hu Chuan-Peng" w:date="2023-11-17T16:32:00Z">
            <w:rPr>
              <w:szCs w:val="24"/>
            </w:rPr>
          </w:rPrChange>
        </w:rPr>
        <w:fldChar w:fldCharType="begin"/>
      </w:r>
      <w:r w:rsidR="007F07D0" w:rsidRPr="00767AB0">
        <w:rPr>
          <w:sz w:val="21"/>
          <w:szCs w:val="21"/>
          <w:rPrChange w:id="229" w:author="Hu Chuan-Peng" w:date="2023-11-17T16:32:00Z">
            <w:rPr>
              <w:szCs w:val="24"/>
            </w:rPr>
          </w:rPrChange>
        </w:rPr>
        <w:instrText xml:space="preserve"> ADDIN NE.Ref.{1DDF9A6A-FB6B-4416-B7A3-BAEA2F8E7263}</w:instrText>
      </w:r>
      <w:r w:rsidR="007F07D0" w:rsidRPr="00767AB0">
        <w:rPr>
          <w:sz w:val="21"/>
          <w:szCs w:val="21"/>
          <w:rPrChange w:id="230" w:author="Hu Chuan-Peng" w:date="2023-11-17T16:32:00Z">
            <w:rPr>
              <w:szCs w:val="24"/>
            </w:rPr>
          </w:rPrChange>
        </w:rPr>
        <w:fldChar w:fldCharType="separate"/>
      </w:r>
      <w:r w:rsidR="007F07D0" w:rsidRPr="00767AB0">
        <w:rPr>
          <w:color w:val="000000"/>
          <w:kern w:val="0"/>
          <w:sz w:val="21"/>
          <w:szCs w:val="21"/>
          <w:rPrChange w:id="231" w:author="Hu Chuan-Peng" w:date="2023-11-17T16:32:00Z">
            <w:rPr>
              <w:color w:val="000000"/>
              <w:kern w:val="0"/>
              <w:szCs w:val="24"/>
            </w:rPr>
          </w:rPrChange>
        </w:rPr>
        <w:t>Sakuma et al.(2010)</w:t>
      </w:r>
      <w:r w:rsidR="007F07D0" w:rsidRPr="00767AB0">
        <w:rPr>
          <w:sz w:val="21"/>
          <w:szCs w:val="21"/>
          <w:rPrChange w:id="232" w:author="Hu Chuan-Peng" w:date="2023-11-17T16:32:00Z">
            <w:rPr>
              <w:szCs w:val="24"/>
            </w:rPr>
          </w:rPrChange>
        </w:rPr>
        <w:fldChar w:fldCharType="end"/>
      </w:r>
      <w:r w:rsidR="007F07D0" w:rsidRPr="00767AB0">
        <w:rPr>
          <w:sz w:val="21"/>
          <w:szCs w:val="21"/>
          <w:rPrChange w:id="233" w:author="Hu Chuan-Peng" w:date="2023-11-17T16:32:00Z">
            <w:rPr>
              <w:szCs w:val="24"/>
            </w:rPr>
          </w:rPrChange>
        </w:rPr>
        <w:t xml:space="preserve"> self-designed questionnaire, MSSMHS: </w:t>
      </w:r>
      <w:r w:rsidR="00E6365E" w:rsidRPr="00767AB0">
        <w:rPr>
          <w:sz w:val="21"/>
          <w:szCs w:val="21"/>
          <w:rPrChange w:id="234" w:author="Hu Chuan-Peng" w:date="2023-11-17T16:32:00Z">
            <w:rPr>
              <w:szCs w:val="24"/>
            </w:rPr>
          </w:rPrChange>
        </w:rPr>
        <w:t xml:space="preserve">Middle-school students </w:t>
      </w:r>
      <w:r w:rsidR="007F07D0" w:rsidRPr="00767AB0">
        <w:rPr>
          <w:sz w:val="21"/>
          <w:szCs w:val="21"/>
          <w:rPrChange w:id="235" w:author="Hu Chuan-Peng" w:date="2023-11-17T16:32:00Z">
            <w:rPr>
              <w:szCs w:val="24"/>
            </w:rPr>
          </w:rPrChange>
        </w:rPr>
        <w:t xml:space="preserve">Mental Health </w:t>
      </w:r>
      <w:r w:rsidR="00E6365E" w:rsidRPr="00767AB0">
        <w:rPr>
          <w:sz w:val="21"/>
          <w:szCs w:val="21"/>
          <w:shd w:val="clear" w:color="auto" w:fill="FFFFFF"/>
          <w:rPrChange w:id="236" w:author="Hu Chuan-Peng" w:date="2023-11-17T16:32:00Z">
            <w:rPr>
              <w:shd w:val="clear" w:color="auto" w:fill="FFFFFF"/>
            </w:rPr>
          </w:rPrChange>
        </w:rPr>
        <w:t>Scale</w:t>
      </w:r>
      <w:r w:rsidR="007F07D0" w:rsidRPr="00767AB0">
        <w:rPr>
          <w:sz w:val="21"/>
          <w:szCs w:val="21"/>
          <w:rPrChange w:id="237" w:author="Hu Chuan-Peng" w:date="2023-11-17T16:32:00Z">
            <w:rPr>
              <w:szCs w:val="24"/>
            </w:rPr>
          </w:rPrChange>
        </w:rPr>
        <w:t xml:space="preserve">, CEPS: </w:t>
      </w:r>
      <w:r w:rsidR="00BE107A" w:rsidRPr="00767AB0">
        <w:rPr>
          <w:sz w:val="21"/>
          <w:szCs w:val="21"/>
          <w:rPrChange w:id="238" w:author="Hu Chuan-Peng" w:date="2023-11-17T16:32:00Z">
            <w:rPr>
              <w:szCs w:val="24"/>
            </w:rPr>
          </w:rPrChange>
        </w:rPr>
        <w:t>China Education Panel Survey</w:t>
      </w:r>
      <w:r w:rsidR="007F07D0" w:rsidRPr="00767AB0">
        <w:rPr>
          <w:sz w:val="21"/>
          <w:szCs w:val="21"/>
          <w:rPrChange w:id="239" w:author="Hu Chuan-Peng" w:date="2023-11-17T16:32:00Z">
            <w:rPr>
              <w:szCs w:val="24"/>
            </w:rPr>
          </w:rPrChange>
        </w:rPr>
        <w:t>, HADS:</w:t>
      </w:r>
      <w:r w:rsidR="007F07D0" w:rsidRPr="00767AB0">
        <w:rPr>
          <w:color w:val="000000"/>
          <w:sz w:val="21"/>
          <w:szCs w:val="21"/>
          <w:rPrChange w:id="240" w:author="Hu Chuan-Peng" w:date="2023-11-17T16:32:00Z">
            <w:rPr>
              <w:color w:val="000000"/>
              <w:szCs w:val="24"/>
            </w:rPr>
          </w:rPrChange>
        </w:rPr>
        <w:t xml:space="preserve"> Hospital Anxiety and Depression Scale, </w:t>
      </w:r>
      <w:r w:rsidR="007F07D0" w:rsidRPr="00767AB0">
        <w:rPr>
          <w:sz w:val="21"/>
          <w:szCs w:val="21"/>
          <w:rPrChange w:id="241" w:author="Hu Chuan-Peng" w:date="2023-11-17T16:32:00Z">
            <w:rPr>
              <w:szCs w:val="24"/>
            </w:rPr>
          </w:rPrChange>
        </w:rPr>
        <w:t>Ji_2007: Comprehensive Survey Report on Health-Related/Risk Behaviors among Chinese Adolescents.</w:t>
      </w:r>
    </w:p>
    <w:p w14:paraId="1B118FBF" w14:textId="77777777" w:rsidR="00767AB0" w:rsidRPr="007F07D0" w:rsidRDefault="00767AB0" w:rsidP="008314D2">
      <w:pPr>
        <w:ind w:firstLineChars="0" w:firstLine="0"/>
        <w:rPr>
          <w:i/>
          <w:iCs/>
          <w:szCs w:val="24"/>
        </w:rPr>
      </w:pPr>
    </w:p>
    <w:p w14:paraId="4E539775" w14:textId="1A666844" w:rsidR="00C95A1C" w:rsidRDefault="00B34C39" w:rsidP="00C95A1C">
      <w:pPr>
        <w:pStyle w:val="Heading1"/>
        <w:rPr>
          <w:shd w:val="clear" w:color="auto" w:fill="FFFFFF"/>
        </w:rPr>
      </w:pPr>
      <w:r w:rsidRPr="00B34C39">
        <w:rPr>
          <w:shd w:val="clear" w:color="auto" w:fill="FFFFFF"/>
        </w:rPr>
        <w:t>3.3 Symptoms across scales</w:t>
      </w:r>
    </w:p>
    <w:p w14:paraId="37405743" w14:textId="59AB6194" w:rsidR="00C95A1C" w:rsidRDefault="00C95A1C" w:rsidP="00C95A1C">
      <w:pPr>
        <w:ind w:firstLine="480"/>
      </w:pPr>
      <w:del w:id="242" w:author="Hu Chuan-Peng" w:date="2023-11-17T17:07:00Z">
        <w:r w:rsidDel="00B60CA3">
          <w:rPr>
            <w:shd w:val="clear" w:color="auto" w:fill="FFFFFF"/>
          </w:rPr>
          <w:delText>F</w:delText>
        </w:r>
        <w:r w:rsidDel="00B60CA3">
          <w:rPr>
            <w:rFonts w:hint="eastAsia"/>
            <w:shd w:val="clear" w:color="auto" w:fill="FFFFFF"/>
          </w:rPr>
          <w:delText>igure</w:delText>
        </w:r>
        <w:r w:rsidRPr="00056964" w:rsidDel="00B60CA3">
          <w:rPr>
            <w:shd w:val="clear" w:color="auto" w:fill="FFFFFF"/>
          </w:rPr>
          <w:delText xml:space="preserve"> </w:delText>
        </w:r>
        <w:r w:rsidDel="00B60CA3">
          <w:rPr>
            <w:shd w:val="clear" w:color="auto" w:fill="FFFFFF"/>
          </w:rPr>
          <w:delText>4</w:delText>
        </w:r>
        <w:r w:rsidRPr="00056964" w:rsidDel="00B60CA3">
          <w:rPr>
            <w:shd w:val="clear" w:color="auto" w:fill="FFFFFF"/>
          </w:rPr>
          <w:delText xml:space="preserve"> lists in how many scales each of the symptoms are listed; for</w:delText>
        </w:r>
        <w:r w:rsidRPr="00056964" w:rsidDel="00B60CA3">
          <w:rPr>
            <w:rFonts w:hint="eastAsia"/>
            <w:shd w:val="clear" w:color="auto" w:fill="FFFFFF"/>
          </w:rPr>
          <w:delText xml:space="preserve"> </w:delText>
        </w:r>
        <w:r w:rsidRPr="00056964" w:rsidDel="00B60CA3">
          <w:rPr>
            <w:shd w:val="clear" w:color="auto" w:fill="FFFFFF"/>
          </w:rPr>
          <w:delText>instance, 1</w:delText>
        </w:r>
        <w:r w:rsidDel="00B60CA3">
          <w:rPr>
            <w:shd w:val="clear" w:color="auto" w:fill="FFFFFF"/>
          </w:rPr>
          <w:delText>1</w:delText>
        </w:r>
        <w:r w:rsidRPr="00056964" w:rsidDel="00B60CA3">
          <w:rPr>
            <w:shd w:val="clear" w:color="auto" w:fill="FFFFFF"/>
          </w:rPr>
          <w:delText xml:space="preserve"> of the 84 symptoms (1</w:delText>
        </w:r>
        <w:r w:rsidDel="00B60CA3">
          <w:rPr>
            <w:shd w:val="clear" w:color="auto" w:fill="FFFFFF"/>
          </w:rPr>
          <w:delText>3</w:delText>
        </w:r>
        <w:r w:rsidRPr="00056964" w:rsidDel="00B60CA3">
          <w:rPr>
            <w:shd w:val="clear" w:color="auto" w:fill="FFFFFF"/>
          </w:rPr>
          <w:delText>.</w:delText>
        </w:r>
        <w:r w:rsidDel="00B60CA3">
          <w:rPr>
            <w:shd w:val="clear" w:color="auto" w:fill="FFFFFF"/>
          </w:rPr>
          <w:delText>10</w:delText>
        </w:r>
        <w:r w:rsidRPr="00056964" w:rsidDel="00B60CA3">
          <w:rPr>
            <w:shd w:val="clear" w:color="auto" w:fill="FFFFFF"/>
          </w:rPr>
          <w:delText>%) appear across a subset of 2</w:delText>
        </w:r>
        <w:r w:rsidRPr="00056964" w:rsidDel="00B60CA3">
          <w:rPr>
            <w:rFonts w:hint="eastAsia"/>
            <w:shd w:val="clear" w:color="auto" w:fill="FFFFFF"/>
          </w:rPr>
          <w:delText xml:space="preserve"> </w:delText>
        </w:r>
        <w:r w:rsidRPr="00056964" w:rsidDel="00B60CA3">
          <w:rPr>
            <w:shd w:val="clear" w:color="auto" w:fill="FFFFFF"/>
          </w:rPr>
          <w:delText>scales.</w:delText>
        </w:r>
        <w:r w:rsidRPr="00342229" w:rsidDel="00B60CA3">
          <w:delText xml:space="preserve"> </w:delText>
        </w:r>
      </w:del>
      <w:r w:rsidRPr="00342229">
        <w:rPr>
          <w:shd w:val="clear" w:color="auto" w:fill="FFFFFF"/>
        </w:rPr>
        <w:t>Among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p>
    <w:p w14:paraId="22E2CA95" w14:textId="5887D00A" w:rsidR="00056964" w:rsidRDefault="00C95A1C" w:rsidP="00C95A1C">
      <w:pPr>
        <w:ind w:firstLine="480"/>
        <w:rPr>
          <w:shd w:val="clear" w:color="auto" w:fill="FFFFFF"/>
        </w:rPr>
      </w:pPr>
      <w:r w:rsidRPr="00056964">
        <w:t xml:space="preserve">The most frequently </w:t>
      </w:r>
      <w:r w:rsidRPr="00056964">
        <w:rPr>
          <w:rFonts w:hint="eastAsia"/>
        </w:rPr>
        <w:t>measured</w:t>
      </w:r>
      <w:r w:rsidRPr="00056964">
        <w:t xml:space="preserve"> symptom, appeared in 2</w:t>
      </w:r>
      <w:r>
        <w:t>2</w:t>
      </w:r>
      <w:r w:rsidRPr="00056964">
        <w:t xml:space="preserve"> out of 27, was </w:t>
      </w:r>
      <w:r w:rsidRPr="00056964">
        <w:rPr>
          <w:i/>
          <w:iCs/>
        </w:rPr>
        <w:t>Sense of hopelessness</w:t>
      </w:r>
      <w:r w:rsidRPr="00056964">
        <w:t xml:space="preserve">. The second most measured symptom, </w:t>
      </w:r>
      <w:r w:rsidRPr="004D0801">
        <w:t xml:space="preserve">18 out of 27, was </w:t>
      </w:r>
      <w:r w:rsidRPr="00C95A1C">
        <w:rPr>
          <w:i/>
          <w:iCs/>
        </w:rPr>
        <w:t>Interest loss</w:t>
      </w:r>
      <w:r w:rsidRPr="004D0801">
        <w:t xml:space="preserve">. Note that </w:t>
      </w:r>
      <w:commentRangeStart w:id="243"/>
      <w:r w:rsidRPr="004D0801">
        <w:t>anhedonia</w:t>
      </w:r>
      <w:commentRangeEnd w:id="243"/>
      <w:r w:rsidR="00E16E91">
        <w:rPr>
          <w:rStyle w:val="CommentReference"/>
        </w:rPr>
        <w:commentReference w:id="243"/>
      </w:r>
      <w:r w:rsidRPr="004D0801">
        <w:t xml:space="preserve">, a key symptom of </w:t>
      </w:r>
      <w:ins w:id="244" w:author="Hu Chuan-Peng" w:date="2023-11-17T17:08:00Z">
        <w:r w:rsidR="00B60CA3">
          <w:t xml:space="preserve">diagnosis of </w:t>
        </w:r>
      </w:ins>
      <w:r w:rsidRPr="004D0801">
        <w:t>major depression</w:t>
      </w:r>
      <w:ins w:id="245" w:author="Hu Chuan-Peng" w:date="2023-11-17T17:08:00Z">
        <w:r w:rsidR="00B60CA3">
          <w:t xml:space="preserve"> in DSM-5</w:t>
        </w:r>
      </w:ins>
      <w:r w:rsidRPr="004D0801">
        <w:t xml:space="preserve">, is </w:t>
      </w:r>
      <w:del w:id="246" w:author="Hu Chuan-Peng" w:date="2023-11-17T17:08:00Z">
        <w:r w:rsidRPr="004D0801" w:rsidDel="00B60CA3">
          <w:delText xml:space="preserve">separated </w:delText>
        </w:r>
      </w:del>
      <w:ins w:id="247" w:author="Hu Chuan-Peng" w:date="2023-11-17T17:08:00Z">
        <w:r w:rsidR="00B60CA3">
          <w:t>splitted</w:t>
        </w:r>
        <w:r w:rsidR="00B60CA3" w:rsidRPr="004D0801">
          <w:t xml:space="preserve"> </w:t>
        </w:r>
      </w:ins>
      <w:r w:rsidRPr="004D0801">
        <w:t>into two symptoms</w:t>
      </w:r>
      <w:ins w:id="248" w:author="Hu Chuan-Peng" w:date="2023-11-17T17:08:00Z">
        <w:r w:rsidR="00B60CA3">
          <w:t>:</w:t>
        </w:r>
      </w:ins>
      <w:del w:id="249" w:author="Hu Chuan-Peng" w:date="2023-11-17T17:08:00Z">
        <w:r w:rsidRPr="004D0801" w:rsidDel="00B60CA3">
          <w:delText>,</w:delText>
        </w:r>
      </w:del>
      <w:r w:rsidRPr="004D0801">
        <w:t xml:space="preserve"> </w:t>
      </w:r>
      <w:del w:id="250" w:author="Hu Chuan-Peng" w:date="2023-11-17T17:09:00Z">
        <w:r w:rsidRPr="004D0801" w:rsidDel="00D718AC">
          <w:delText xml:space="preserve">loss of </w:delText>
        </w:r>
      </w:del>
      <w:r w:rsidRPr="004D0801">
        <w:t>interest</w:t>
      </w:r>
      <w:ins w:id="251" w:author="Hu Chuan-Peng" w:date="2023-11-17T17:09:00Z">
        <w:r w:rsidR="00D718AC">
          <w:t xml:space="preserve"> loss</w:t>
        </w:r>
      </w:ins>
      <w:r w:rsidRPr="004D0801">
        <w:t xml:space="preserve"> and </w:t>
      </w:r>
      <w:del w:id="252" w:author="Hu Chuan-Peng" w:date="2023-11-17T17:08:00Z">
        <w:r w:rsidRPr="004D0801" w:rsidDel="00D718AC">
          <w:delText xml:space="preserve">loss of </w:delText>
        </w:r>
      </w:del>
      <w:r w:rsidRPr="004D0801">
        <w:t>pleasure</w:t>
      </w:r>
      <w:ins w:id="253" w:author="Hu Chuan-Peng" w:date="2023-11-17T17:09:00Z">
        <w:r w:rsidR="00D718AC">
          <w:t xml:space="preserve"> loss</w:t>
        </w:r>
      </w:ins>
      <w:del w:id="254" w:author="Hu Chuan-Peng" w:date="2023-11-17T17:08:00Z">
        <w:r w:rsidRPr="004D0801" w:rsidDel="00B60CA3">
          <w:delText>, in DSM-5</w:delText>
        </w:r>
      </w:del>
      <w:r w:rsidRPr="004D0801">
        <w:t>.</w:t>
      </w:r>
      <w:r w:rsidRPr="00056964">
        <w:t xml:space="preserve"> 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w:t>
      </w:r>
      <w:commentRangeStart w:id="255"/>
      <w:r w:rsidR="00056964" w:rsidRPr="00056964">
        <w:t xml:space="preserve">The compound symptom </w:t>
      </w:r>
      <w:r w:rsidR="00056964" w:rsidRPr="00056964">
        <w:rPr>
          <w:i/>
          <w:iCs/>
        </w:rPr>
        <w:t>Depressed mood</w:t>
      </w:r>
      <w:r w:rsidR="00056964" w:rsidRPr="00056964">
        <w:t xml:space="preserve"> was measured </w:t>
      </w:r>
      <w:r w:rsidR="00056964" w:rsidRPr="00056964">
        <w:rPr>
          <w:shd w:val="clear" w:color="auto" w:fill="FFFFFF"/>
        </w:rPr>
        <w:t xml:space="preserve">by 5 scales, the specific symptom </w:t>
      </w:r>
      <w:r w:rsidR="00056964" w:rsidRPr="00056964">
        <w:rPr>
          <w:i/>
          <w:iCs/>
          <w:shd w:val="clear" w:color="auto" w:fill="FFFFFF"/>
        </w:rPr>
        <w:t xml:space="preserve">blue </w:t>
      </w:r>
      <w:r w:rsidR="00056964" w:rsidRPr="00056964">
        <w:rPr>
          <w:shd w:val="clear" w:color="auto" w:fill="FFFFFF"/>
        </w:rPr>
        <w:t xml:space="preserve">was measured by 10 scales, </w:t>
      </w:r>
      <w:r w:rsidR="00056964" w:rsidRPr="00056964">
        <w:rPr>
          <w:i/>
          <w:iCs/>
          <w:shd w:val="clear" w:color="auto" w:fill="FFFFFF"/>
        </w:rPr>
        <w:t>low mood</w:t>
      </w:r>
      <w:r w:rsidR="00056964" w:rsidRPr="00056964">
        <w:rPr>
          <w:shd w:val="clear" w:color="auto" w:fill="FFFFFF"/>
        </w:rPr>
        <w:t xml:space="preserve"> by 15 scales, </w:t>
      </w:r>
      <w:r w:rsidR="00056964" w:rsidRPr="00056964">
        <w:rPr>
          <w:i/>
          <w:iCs/>
          <w:shd w:val="clear" w:color="auto" w:fill="FFFFFF"/>
        </w:rPr>
        <w:t>sad</w:t>
      </w:r>
      <w:r w:rsidR="00056964" w:rsidRPr="00056964">
        <w:rPr>
          <w:shd w:val="clear" w:color="auto" w:fill="FFFFFF"/>
        </w:rPr>
        <w:t xml:space="preserve"> by 13 scales, </w:t>
      </w:r>
      <w:r w:rsidR="00056964" w:rsidRPr="00B358FD">
        <w:rPr>
          <w:i/>
          <w:iCs/>
          <w:shd w:val="clear" w:color="auto" w:fill="FFFFFF"/>
        </w:rPr>
        <w:t>anhedonia by 16 scales.</w:t>
      </w:r>
      <w:r w:rsidR="00056964" w:rsidRPr="00B358FD">
        <w:rPr>
          <w:rFonts w:hint="eastAsia"/>
          <w:i/>
          <w:iCs/>
          <w:shd w:val="clear" w:color="auto" w:fill="FFFFFF"/>
        </w:rPr>
        <w:t xml:space="preserve"> </w:t>
      </w:r>
      <w:r w:rsidR="00056964" w:rsidRPr="00056964">
        <w:rPr>
          <w:shd w:val="clear" w:color="auto" w:fill="FFFFFF"/>
        </w:rPr>
        <w:t xml:space="preserve">If these symptoms were combined with </w:t>
      </w:r>
      <w:r w:rsidR="00056964" w:rsidRPr="00056964">
        <w:rPr>
          <w:i/>
          <w:iCs/>
          <w:shd w:val="clear" w:color="auto" w:fill="FFFFFF"/>
        </w:rPr>
        <w:t>depressed mood</w:t>
      </w:r>
      <w:r w:rsidR="00056964" w:rsidRPr="00056964">
        <w:rPr>
          <w:shd w:val="clear" w:color="auto" w:fill="FFFFFF"/>
        </w:rPr>
        <w:t>, this symptom would be the most frequent symptom among the 2</w:t>
      </w:r>
      <w:r w:rsidR="00643F29">
        <w:rPr>
          <w:shd w:val="clear" w:color="auto" w:fill="FFFFFF"/>
        </w:rPr>
        <w:t>5</w:t>
      </w:r>
      <w:r w:rsidR="00056964" w:rsidRPr="00056964">
        <w:rPr>
          <w:shd w:val="clear" w:color="auto" w:fill="FFFFFF"/>
        </w:rPr>
        <w:t xml:space="preserve"> scales.</w:t>
      </w:r>
      <w:commentRangeEnd w:id="255"/>
      <w:r w:rsidR="00072CC4">
        <w:rPr>
          <w:rStyle w:val="CommentReference"/>
        </w:rPr>
        <w:commentReference w:id="255"/>
      </w:r>
    </w:p>
    <w:p w14:paraId="239D8FC3" w14:textId="77777777" w:rsidR="00B34C39" w:rsidRPr="00B34C39" w:rsidRDefault="00B34C39" w:rsidP="00C95A1C">
      <w:pPr>
        <w:ind w:firstLineChars="0" w:firstLine="0"/>
      </w:pPr>
    </w:p>
    <w:p w14:paraId="39D455CD" w14:textId="77777777" w:rsidR="008314D2" w:rsidRDefault="008314D2" w:rsidP="00081CC2">
      <w:pPr>
        <w:ind w:firstLineChars="0" w:firstLine="0"/>
        <w:rPr>
          <w:b/>
          <w:bCs/>
          <w:sz w:val="21"/>
          <w:szCs w:val="21"/>
        </w:rPr>
      </w:pPr>
    </w:p>
    <w:p w14:paraId="2393935F" w14:textId="125C77DF" w:rsidR="00467B75" w:rsidRDefault="00AF0D40" w:rsidP="00081CC2">
      <w:pPr>
        <w:ind w:firstLineChars="0" w:firstLine="0"/>
        <w:rPr>
          <w:sz w:val="21"/>
          <w:szCs w:val="21"/>
        </w:rPr>
      </w:pPr>
      <w:commentRangeStart w:id="256"/>
      <w:commentRangeEnd w:id="256"/>
      <w:r>
        <w:rPr>
          <w:rStyle w:val="CommentReference"/>
        </w:rPr>
        <w:commentReference w:id="256"/>
      </w:r>
      <w:r w:rsidR="00BE107A" w:rsidRPr="00BE107A">
        <w:t xml:space="preserve"> </w:t>
      </w:r>
      <w:r w:rsidR="00C95A1C">
        <w:rPr>
          <w:noProof/>
        </w:rPr>
        <w:lastRenderedPageBreak/>
        <w:drawing>
          <wp:inline distT="0" distB="0" distL="0" distR="0" wp14:anchorId="182516BB" wp14:editId="10B1DC48">
            <wp:extent cx="5266055" cy="5266055"/>
            <wp:effectExtent l="0" t="0" r="0" b="0"/>
            <wp:docPr id="207160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72275BF7" w14:textId="006F64F5" w:rsidR="008314D2" w:rsidRDefault="008314D2" w:rsidP="008314D2">
      <w:pPr>
        <w:ind w:firstLineChars="0" w:firstLine="0"/>
        <w:rPr>
          <w:b/>
          <w:bCs/>
          <w:sz w:val="21"/>
          <w:szCs w:val="21"/>
        </w:rPr>
      </w:pPr>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5473D1C8" w14:textId="14A4C962"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r w:rsidR="002329F5">
        <w:rPr>
          <w:shd w:val="clear" w:color="auto" w:fill="FFFFFF"/>
        </w:rPr>
        <w:t xml:space="preserve"> (0.09 ~ 0.25)</w:t>
      </w:r>
      <w:r w:rsidRPr="00FD6780">
        <w:rPr>
          <w:shd w:val="clear" w:color="auto" w:fill="FFFFFF"/>
        </w:rPr>
        <w:t xml:space="preserve">, indicating a very low level of similarity between these scales. For the specific degree of overlap between each pair of scales and the average overlap with other scales, refer to Figure </w:t>
      </w:r>
      <w:r w:rsidR="005B0EE6">
        <w:rPr>
          <w:shd w:val="clear" w:color="auto" w:fill="FFFFFF"/>
        </w:rPr>
        <w:t>5</w:t>
      </w:r>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r w:rsidRPr="00FD6780">
        <w:rPr>
          <w:shd w:val="clear" w:color="auto" w:fill="FFFFFF"/>
        </w:rPr>
        <w:t>, at 0.25.</w:t>
      </w:r>
      <w:r w:rsidRPr="00FD6780">
        <w:rPr>
          <w:rFonts w:hint="eastAsia"/>
          <w:shd w:val="clear" w:color="auto" w:fill="FFFFFF"/>
        </w:rPr>
        <w:t xml:space="preserve"> </w:t>
      </w:r>
      <w:r w:rsidRPr="00FD6780">
        <w:rPr>
          <w:shd w:val="clear" w:color="auto" w:fill="FFFFFF"/>
        </w:rPr>
        <w:t>The two scales with the highest overlap were CES-D and CES-D-C at 0.75, followed by DSI and SDS at 0.72.</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914DB6">
        <w:rPr>
          <w:highlight w:val="yellow"/>
          <w:shd w:val="clear" w:color="auto" w:fill="FFFFFF"/>
        </w:rPr>
        <w:t>C</w:t>
      </w:r>
      <w:r w:rsidR="00E6365E" w:rsidRPr="00914DB6">
        <w:rPr>
          <w:rFonts w:hint="eastAsia"/>
          <w:highlight w:val="yellow"/>
          <w:shd w:val="clear" w:color="auto" w:fill="FFFFFF"/>
        </w:rPr>
        <w:t>hina</w:t>
      </w:r>
      <w:r w:rsidR="00E6365E" w:rsidRPr="00914DB6">
        <w:rPr>
          <w:highlight w:val="yellow"/>
          <w:shd w:val="clear" w:color="auto" w:fill="FFFFFF"/>
        </w:rPr>
        <w:t xml:space="preserve"> E</w:t>
      </w:r>
      <w:r w:rsidR="00E6365E" w:rsidRPr="00914DB6">
        <w:rPr>
          <w:rFonts w:hint="eastAsia"/>
          <w:highlight w:val="yellow"/>
          <w:shd w:val="clear" w:color="auto" w:fill="FFFFFF"/>
        </w:rPr>
        <w:t>ducation</w:t>
      </w:r>
      <w:r w:rsidR="00E6365E" w:rsidRPr="00914DB6">
        <w:rPr>
          <w:highlight w:val="yellow"/>
          <w:shd w:val="clear" w:color="auto" w:fill="FFFFFF"/>
        </w:rPr>
        <w:t xml:space="preserve"> P</w:t>
      </w:r>
      <w:r w:rsidR="00E6365E" w:rsidRPr="00914DB6">
        <w:rPr>
          <w:rFonts w:hint="eastAsia"/>
          <w:highlight w:val="yellow"/>
          <w:shd w:val="clear" w:color="auto" w:fill="FFFFFF"/>
        </w:rPr>
        <w:t>anel</w:t>
      </w:r>
      <w:r w:rsidR="00E6365E" w:rsidRPr="00914DB6">
        <w:rPr>
          <w:highlight w:val="yellow"/>
          <w:shd w:val="clear" w:color="auto" w:fill="FFFFFF"/>
        </w:rPr>
        <w:t xml:space="preserve"> S</w:t>
      </w:r>
      <w:r w:rsidR="00E6365E" w:rsidRPr="00914DB6">
        <w:rPr>
          <w:rFonts w:hint="eastAsia"/>
          <w:highlight w:val="yellow"/>
          <w:shd w:val="clear" w:color="auto" w:fill="FFFFFF"/>
        </w:rPr>
        <w:t>urvey</w:t>
      </w:r>
      <w:r w:rsidR="00E6365E">
        <w:rPr>
          <w:shd w:val="clear" w:color="auto" w:fill="FFFFFF"/>
        </w:rPr>
        <w:t xml:space="preserve"> </w:t>
      </w:r>
      <w:r w:rsidR="00E6365E">
        <w:rPr>
          <w:rFonts w:hint="eastAsia"/>
          <w:highlight w:val="yellow"/>
          <w:shd w:val="clear" w:color="auto" w:fill="FFFFFF"/>
        </w:rPr>
        <w:t>with</w:t>
      </w:r>
      <w:r w:rsidR="00E6365E">
        <w:rPr>
          <w:shd w:val="clear" w:color="auto" w:fill="FFFFFF"/>
        </w:rPr>
        <w:t xml:space="preserve"> </w:t>
      </w:r>
      <w:r w:rsidR="00E6365E" w:rsidRPr="007F07D0">
        <w:rPr>
          <w:szCs w:val="24"/>
        </w:rPr>
        <w:t xml:space="preserve">Middle-school students Mental Health </w:t>
      </w:r>
      <w:r w:rsidR="00E6365E">
        <w:rPr>
          <w:shd w:val="clear" w:color="auto" w:fill="FFFFFF"/>
        </w:rPr>
        <w:t>Scale</w:t>
      </w:r>
      <w:r w:rsidR="00E6365E">
        <w:rPr>
          <w:rFonts w:hint="eastAsia"/>
          <w:shd w:val="clear" w:color="auto" w:fill="FFFFFF"/>
        </w:rPr>
        <w:t>,</w:t>
      </w:r>
      <w:r w:rsidR="00E6365E">
        <w:rPr>
          <w:shd w:val="clear" w:color="auto" w:fill="FFFFFF"/>
        </w:rPr>
        <w:t xml:space="preserve"> PHQ-9, CSSDS, SMFQ, CSSMHS</w:t>
      </w:r>
      <w:commentRangeStart w:id="257"/>
      <w:commentRangeStart w:id="258"/>
      <w:commentRangeStart w:id="259"/>
      <w:commentRangeStart w:id="260"/>
      <w:r w:rsidR="007632D9">
        <w:rPr>
          <w:shd w:val="clear" w:color="auto" w:fill="FFFFFF"/>
        </w:rPr>
        <w:t>.</w:t>
      </w:r>
      <w:r w:rsidRPr="00FD6780">
        <w:rPr>
          <w:shd w:val="clear" w:color="auto" w:fill="FFFFFF"/>
        </w:rPr>
        <w:t xml:space="preserve"> </w:t>
      </w:r>
      <w:commentRangeEnd w:id="257"/>
      <w:r w:rsidR="00403A43">
        <w:rPr>
          <w:rStyle w:val="CommentReference"/>
        </w:rPr>
        <w:commentReference w:id="257"/>
      </w:r>
      <w:commentRangeEnd w:id="258"/>
      <w:r w:rsidR="001D6BB1">
        <w:rPr>
          <w:rStyle w:val="CommentReference"/>
        </w:rPr>
        <w:commentReference w:id="258"/>
      </w:r>
      <w:commentRangeEnd w:id="259"/>
      <w:r w:rsidR="00C76E99">
        <w:rPr>
          <w:rStyle w:val="CommentReference"/>
        </w:rPr>
        <w:commentReference w:id="259"/>
      </w:r>
      <w:commentRangeEnd w:id="260"/>
      <w:r w:rsidR="00BE107A">
        <w:rPr>
          <w:rStyle w:val="CommentReference"/>
        </w:rPr>
        <w:commentReference w:id="260"/>
      </w:r>
      <w:r w:rsidR="00403A43">
        <w:rPr>
          <w:shd w:val="clear" w:color="auto" w:fill="FFFFFF"/>
        </w:rPr>
        <w:t xml:space="preserve"> Note that because Ji_2005 has only one item that measures two symptoms, it has no overlap with PHQ-9, KADS-11</w:t>
      </w:r>
      <w:r w:rsidRPr="00FD6780">
        <w:rPr>
          <w:shd w:val="clear" w:color="auto" w:fill="FFFFFF"/>
        </w:rPr>
        <w:t>.</w:t>
      </w:r>
    </w:p>
    <w:p w14:paraId="7A43D67F" w14:textId="2699096F" w:rsidR="00FD6780" w:rsidRPr="00FD6780" w:rsidRDefault="00403A43" w:rsidP="00FD6780">
      <w:pPr>
        <w:ind w:firstLine="480"/>
        <w:rPr>
          <w:shd w:val="clear" w:color="auto" w:fill="FFFFFF"/>
        </w:rPr>
      </w:pPr>
      <w:r>
        <w:rPr>
          <w:shd w:val="clear" w:color="auto" w:fill="FFFFFF"/>
        </w:rPr>
        <w:lastRenderedPageBreak/>
        <w:t xml:space="preserve">We found a </w:t>
      </w:r>
      <w:commentRangeStart w:id="261"/>
      <w:r>
        <w:rPr>
          <w:shd w:val="clear" w:color="auto" w:fill="FFFFFF"/>
        </w:rPr>
        <w:t>correlation</w:t>
      </w:r>
      <w:r w:rsidR="00FD6780" w:rsidRPr="00FD6780">
        <w:rPr>
          <w:shd w:val="clear" w:color="auto" w:fill="FFFFFF"/>
        </w:rPr>
        <w:t xml:space="preserve"> between the mean </w:t>
      </w:r>
      <w:r>
        <w:rPr>
          <w:shd w:val="clear" w:color="auto" w:fill="FFFFFF"/>
        </w:rPr>
        <w:t>overlap of scales</w:t>
      </w:r>
      <w:r w:rsidR="00FD6780" w:rsidRPr="00FD6780">
        <w:rPr>
          <w:shd w:val="clear" w:color="auto" w:fill="FFFFFF"/>
        </w:rPr>
        <w:t xml:space="preserve"> and the </w:t>
      </w:r>
      <w:r>
        <w:rPr>
          <w:shd w:val="clear" w:color="auto" w:fill="FFFFFF"/>
        </w:rPr>
        <w:t xml:space="preserve">scale </w:t>
      </w:r>
      <w:r w:rsidR="00FD6780" w:rsidRPr="00FD6780">
        <w:rPr>
          <w:shd w:val="clear" w:color="auto" w:fill="FFFFFF"/>
        </w:rPr>
        <w:t>length</w:t>
      </w:r>
      <w:commentRangeEnd w:id="261"/>
      <w:r w:rsidR="005F3CDF">
        <w:rPr>
          <w:rStyle w:val="CommentReference"/>
        </w:rPr>
        <w:commentReference w:id="261"/>
      </w:r>
      <w:r>
        <w:rPr>
          <w:shd w:val="clear" w:color="auto" w:fill="FFFFFF"/>
        </w:rPr>
        <w:t xml:space="preserve">, </w:t>
      </w:r>
      <w:r w:rsidR="00FD6780" w:rsidRPr="00FD6780">
        <w:rPr>
          <w:shd w:val="clear" w:color="auto" w:fill="FFFFFF"/>
        </w:rPr>
        <w:t xml:space="preserve"> </w:t>
      </w:r>
      <w:r w:rsidRPr="00E70817">
        <w:rPr>
          <w:i/>
          <w:iCs/>
          <w:shd w:val="clear" w:color="auto" w:fill="FFFFFF"/>
        </w:rPr>
        <w:t>r</w:t>
      </w:r>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95% CI [</w:t>
      </w:r>
      <w:r w:rsidR="00A87245">
        <w:rPr>
          <w:shd w:val="clear" w:color="auto" w:fill="FFFFFF"/>
        </w:rPr>
        <w:t>0.29-0.74</w:t>
      </w:r>
      <w:r>
        <w:rPr>
          <w:shd w:val="clear" w:color="auto" w:fill="FFFFFF"/>
        </w:rPr>
        <w:t>]</w:t>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95% CI [</w:t>
      </w:r>
      <w:r w:rsidR="00A87245">
        <w:rPr>
          <w:shd w:val="clear" w:color="auto" w:fill="FFFFFF"/>
        </w:rPr>
        <w:t>0.48-0.82</w:t>
      </w:r>
      <w:r w:rsidR="00043B95">
        <w:rPr>
          <w:shd w:val="clear" w:color="auto" w:fill="FFFFFF"/>
        </w:rPr>
        <w:t>]</w:t>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228A372" w:rsidR="00FD6780" w:rsidRDefault="00BE107A" w:rsidP="00FD6780">
      <w:pPr>
        <w:ind w:firstLine="480"/>
        <w:rPr>
          <w:shd w:val="clear" w:color="auto" w:fill="FFFFFF"/>
        </w:rPr>
      </w:pPr>
      <w:r>
        <w:rPr>
          <w:noProof/>
        </w:rPr>
        <w:lastRenderedPageBreak/>
        <w:drawing>
          <wp:inline distT="0" distB="0" distL="0" distR="0" wp14:anchorId="604AEDB4" wp14:editId="151F3161">
            <wp:extent cx="5291721" cy="4075306"/>
            <wp:effectExtent l="0" t="0" r="4445" b="1905"/>
            <wp:docPr id="60676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3758" cy="4092277"/>
                    </a:xfrm>
                    <a:prstGeom prst="rect">
                      <a:avLst/>
                    </a:prstGeom>
                    <a:noFill/>
                    <a:ln>
                      <a:noFill/>
                    </a:ln>
                  </pic:spPr>
                </pic:pic>
              </a:graphicData>
            </a:graphic>
          </wp:inline>
        </w:drawing>
      </w:r>
    </w:p>
    <w:p w14:paraId="5C195ACE" w14:textId="2B896261" w:rsidR="00AE503D" w:rsidRPr="00767AB0" w:rsidDel="00767AB0" w:rsidRDefault="00B70ACB" w:rsidP="00767AB0">
      <w:pPr>
        <w:ind w:firstLineChars="0" w:firstLine="0"/>
        <w:jc w:val="center"/>
        <w:rPr>
          <w:del w:id="262" w:author="Hu Chuan-Peng" w:date="2023-11-17T16:33:00Z"/>
          <w:b/>
          <w:bCs/>
          <w:sz w:val="21"/>
          <w:szCs w:val="21"/>
        </w:rPr>
        <w:pPrChange w:id="263" w:author="Hu Chuan-Peng" w:date="2023-11-17T16:33:00Z">
          <w:pPr>
            <w:ind w:firstLineChars="0" w:firstLine="0"/>
          </w:pPr>
        </w:pPrChange>
      </w:pPr>
      <w:commentRangeStart w:id="264"/>
      <w:commentRangeStart w:id="265"/>
      <w:commentRangeStart w:id="266"/>
      <w:commentRangeEnd w:id="264"/>
      <w:r>
        <w:rPr>
          <w:rStyle w:val="CommentReference"/>
        </w:rPr>
        <w:commentReference w:id="264"/>
      </w:r>
      <w:commentRangeEnd w:id="265"/>
      <w:r w:rsidR="008A4F41">
        <w:rPr>
          <w:rStyle w:val="CommentReference"/>
        </w:rPr>
        <w:commentReference w:id="265"/>
      </w:r>
      <w:commentRangeEnd w:id="266"/>
      <w:r w:rsidR="00C75026">
        <w:rPr>
          <w:rStyle w:val="CommentReference"/>
        </w:rPr>
        <w:commentReference w:id="266"/>
      </w:r>
      <w:r w:rsidR="007632D9" w:rsidRPr="00767AB0">
        <w:rPr>
          <w:rFonts w:hint="eastAsia"/>
          <w:b/>
          <w:bCs/>
          <w:sz w:val="21"/>
          <w:szCs w:val="21"/>
        </w:rPr>
        <w:t>Figure</w:t>
      </w:r>
      <w:r w:rsidR="007632D9" w:rsidRPr="00767AB0">
        <w:rPr>
          <w:b/>
          <w:bCs/>
          <w:sz w:val="21"/>
          <w:szCs w:val="21"/>
        </w:rPr>
        <w:t xml:space="preserve"> 5</w:t>
      </w:r>
      <w:ins w:id="267" w:author="Hu Chuan-Peng" w:date="2023-11-17T16:33:00Z">
        <w:r w:rsidR="00767AB0">
          <w:rPr>
            <w:b/>
            <w:bCs/>
            <w:sz w:val="21"/>
            <w:szCs w:val="21"/>
          </w:rPr>
          <w:t xml:space="preserve">. </w:t>
        </w:r>
      </w:ins>
    </w:p>
    <w:p w14:paraId="7FE3A002" w14:textId="64B383D6" w:rsidR="00FD6780" w:rsidRPr="00767AB0" w:rsidRDefault="00AE503D" w:rsidP="00767AB0">
      <w:pPr>
        <w:ind w:firstLineChars="0" w:firstLine="0"/>
        <w:jc w:val="center"/>
        <w:rPr>
          <w:b/>
          <w:bCs/>
          <w:sz w:val="21"/>
          <w:szCs w:val="21"/>
        </w:rPr>
        <w:sectPr w:rsidR="00FD6780" w:rsidRPr="00767AB0" w:rsidSect="003049CA">
          <w:pgSz w:w="11906" w:h="16838"/>
          <w:pgMar w:top="1440" w:right="1797" w:bottom="1440" w:left="1797" w:header="851" w:footer="992" w:gutter="0"/>
          <w:cols w:space="425"/>
          <w:docGrid w:linePitch="326"/>
        </w:sectPr>
        <w:pPrChange w:id="268" w:author="Hu Chuan-Peng" w:date="2023-11-17T16:33:00Z">
          <w:pPr>
            <w:ind w:firstLineChars="0" w:firstLine="0"/>
          </w:pPr>
        </w:pPrChange>
      </w:pPr>
      <w:r w:rsidRPr="00767AB0">
        <w:rPr>
          <w:i/>
          <w:iCs/>
          <w:sz w:val="21"/>
          <w:szCs w:val="21"/>
        </w:rPr>
        <w:t xml:space="preserve">Overlap of item content of 27 depression scales. </w:t>
      </w:r>
      <w:r w:rsidRPr="00767AB0">
        <w:rPr>
          <w:sz w:val="21"/>
          <w:szCs w:val="21"/>
          <w:rPrChange w:id="269" w:author="Hu Chuan-Peng" w:date="2023-11-17T16:33:00Z">
            <w:rPr>
              <w:szCs w:val="24"/>
            </w:rPr>
          </w:rPrChange>
        </w:rPr>
        <w:t>ADI: Adolescent Depression Inventory, CDI:</w:t>
      </w:r>
      <w:r w:rsidRPr="00767AB0">
        <w:rPr>
          <w:color w:val="000000"/>
          <w:sz w:val="21"/>
          <w:szCs w:val="21"/>
          <w:rPrChange w:id="270" w:author="Hu Chuan-Peng" w:date="2023-11-17T16:33:00Z">
            <w:rPr>
              <w:color w:val="000000"/>
              <w:szCs w:val="24"/>
            </w:rPr>
          </w:rPrChange>
        </w:rPr>
        <w:t xml:space="preserve"> Children's Depression Inventory</w:t>
      </w:r>
      <w:r w:rsidRPr="00767AB0">
        <w:rPr>
          <w:sz w:val="21"/>
          <w:szCs w:val="21"/>
          <w:rPrChange w:id="271" w:author="Hu Chuan-Peng" w:date="2023-11-17T16:33:00Z">
            <w:rPr>
              <w:szCs w:val="24"/>
            </w:rPr>
          </w:rPrChange>
        </w:rPr>
        <w:t>, HAMD:</w:t>
      </w:r>
      <w:r w:rsidRPr="00767AB0">
        <w:rPr>
          <w:color w:val="000000"/>
          <w:sz w:val="21"/>
          <w:szCs w:val="21"/>
          <w:rPrChange w:id="272" w:author="Hu Chuan-Peng" w:date="2023-11-17T16:33:00Z">
            <w:rPr>
              <w:color w:val="000000"/>
              <w:szCs w:val="24"/>
            </w:rPr>
          </w:rPrChange>
        </w:rPr>
        <w:t xml:space="preserve"> Hamilton Depression Rating Scale for Depression,</w:t>
      </w:r>
      <w:r w:rsidRPr="00767AB0">
        <w:rPr>
          <w:sz w:val="21"/>
          <w:szCs w:val="21"/>
          <w:rPrChange w:id="273" w:author="Hu Chuan-Peng" w:date="2023-11-17T16:33:00Z">
            <w:rPr>
              <w:szCs w:val="24"/>
            </w:rPr>
          </w:rPrChange>
        </w:rPr>
        <w:t xml:space="preserve"> DSI: </w:t>
      </w:r>
      <w:r w:rsidRPr="00767AB0">
        <w:rPr>
          <w:color w:val="000000"/>
          <w:sz w:val="21"/>
          <w:szCs w:val="21"/>
          <w:rPrChange w:id="274" w:author="Hu Chuan-Peng" w:date="2023-11-17T16:33:00Z">
            <w:rPr>
              <w:color w:val="000000"/>
              <w:szCs w:val="24"/>
            </w:rPr>
          </w:rPrChange>
        </w:rPr>
        <w:t xml:space="preserve">Depression Status Inventory, </w:t>
      </w:r>
      <w:r w:rsidRPr="00767AB0">
        <w:rPr>
          <w:sz w:val="21"/>
          <w:szCs w:val="21"/>
          <w:rPrChange w:id="275" w:author="Hu Chuan-Peng" w:date="2023-11-17T16:33:00Z">
            <w:rPr>
              <w:szCs w:val="24"/>
            </w:rPr>
          </w:rPrChange>
        </w:rPr>
        <w:t>SDS:</w:t>
      </w:r>
      <w:r w:rsidRPr="00767AB0">
        <w:rPr>
          <w:color w:val="0D0D0D" w:themeColor="text1" w:themeTint="F2"/>
          <w:sz w:val="21"/>
          <w:szCs w:val="21"/>
          <w:rPrChange w:id="276" w:author="Hu Chuan-Peng" w:date="2023-11-17T16:33:00Z">
            <w:rPr>
              <w:color w:val="0D0D0D" w:themeColor="text1" w:themeTint="F2"/>
              <w:szCs w:val="24"/>
            </w:rPr>
          </w:rPrChange>
        </w:rPr>
        <w:t xml:space="preserve"> Self- Rating Depression Scale,</w:t>
      </w:r>
      <w:r w:rsidRPr="00767AB0">
        <w:rPr>
          <w:sz w:val="21"/>
          <w:szCs w:val="21"/>
          <w:rPrChange w:id="277" w:author="Hu Chuan-Peng" w:date="2023-11-17T16:33:00Z">
            <w:rPr>
              <w:szCs w:val="24"/>
            </w:rPr>
          </w:rPrChange>
        </w:rPr>
        <w:t xml:space="preserve"> MFQ-C:</w:t>
      </w:r>
      <w:r w:rsidRPr="00767AB0">
        <w:rPr>
          <w:rFonts w:hint="eastAsia"/>
          <w:color w:val="000000"/>
          <w:sz w:val="21"/>
          <w:szCs w:val="21"/>
          <w:rPrChange w:id="278" w:author="Hu Chuan-Peng" w:date="2023-11-17T16:33:00Z">
            <w:rPr>
              <w:rFonts w:hint="eastAsia"/>
              <w:color w:val="000000"/>
              <w:szCs w:val="24"/>
            </w:rPr>
          </w:rPrChange>
        </w:rPr>
        <w:t xml:space="preserve"> Mood and Feelings Questionnaire</w:t>
      </w:r>
      <w:r w:rsidRPr="00767AB0">
        <w:rPr>
          <w:color w:val="000000"/>
          <w:sz w:val="21"/>
          <w:szCs w:val="21"/>
          <w:rPrChange w:id="279" w:author="Hu Chuan-Peng" w:date="2023-11-17T16:33:00Z">
            <w:rPr>
              <w:color w:val="000000"/>
              <w:szCs w:val="24"/>
            </w:rPr>
          </w:rPrChange>
        </w:rPr>
        <w:t>,</w:t>
      </w:r>
      <w:r w:rsidRPr="00767AB0">
        <w:rPr>
          <w:sz w:val="21"/>
          <w:szCs w:val="21"/>
          <w:rPrChange w:id="280" w:author="Hu Chuan-Peng" w:date="2023-11-17T16:33:00Z">
            <w:rPr>
              <w:szCs w:val="24"/>
            </w:rPr>
          </w:rPrChange>
        </w:rPr>
        <w:t xml:space="preserve"> CBCL: </w:t>
      </w:r>
      <w:r w:rsidRPr="00767AB0">
        <w:rPr>
          <w:color w:val="0D0D0D" w:themeColor="text1" w:themeTint="F2"/>
          <w:sz w:val="21"/>
          <w:szCs w:val="21"/>
          <w:rPrChange w:id="281" w:author="Hu Chuan-Peng" w:date="2023-11-17T16:33:00Z">
            <w:rPr>
              <w:color w:val="0D0D0D" w:themeColor="text1" w:themeTint="F2"/>
              <w:szCs w:val="24"/>
            </w:rPr>
          </w:rPrChange>
        </w:rPr>
        <w:t>Child Behavior Checklist,</w:t>
      </w:r>
      <w:r w:rsidRPr="00767AB0">
        <w:rPr>
          <w:sz w:val="21"/>
          <w:szCs w:val="21"/>
          <w:rPrChange w:id="282" w:author="Hu Chuan-Peng" w:date="2023-11-17T16:33:00Z">
            <w:rPr>
              <w:szCs w:val="24"/>
            </w:rPr>
          </w:rPrChange>
        </w:rPr>
        <w:t xml:space="preserve"> BDI-</w:t>
      </w:r>
      <w:r w:rsidRPr="00767AB0">
        <w:rPr>
          <w:rFonts w:hint="eastAsia"/>
          <w:sz w:val="21"/>
          <w:szCs w:val="21"/>
          <w:rPrChange w:id="283" w:author="Hu Chuan-Peng" w:date="2023-11-17T16:33:00Z">
            <w:rPr>
              <w:rFonts w:hint="eastAsia"/>
              <w:szCs w:val="24"/>
            </w:rPr>
          </w:rPrChange>
        </w:rPr>
        <w:t>II</w:t>
      </w:r>
      <w:r w:rsidRPr="00767AB0">
        <w:rPr>
          <w:rFonts w:hint="eastAsia"/>
          <w:sz w:val="21"/>
          <w:szCs w:val="21"/>
          <w:rPrChange w:id="284" w:author="Hu Chuan-Peng" w:date="2023-11-17T16:33:00Z">
            <w:rPr>
              <w:rFonts w:hint="eastAsia"/>
              <w:szCs w:val="24"/>
            </w:rPr>
          </w:rPrChange>
        </w:rPr>
        <w:t>：</w:t>
      </w:r>
      <w:r w:rsidRPr="00767AB0">
        <w:rPr>
          <w:rFonts w:hint="eastAsia"/>
          <w:color w:val="0D0D0D" w:themeColor="text1" w:themeTint="F2"/>
          <w:sz w:val="21"/>
          <w:szCs w:val="21"/>
          <w:rPrChange w:id="285" w:author="Hu Chuan-Peng" w:date="2023-11-17T16:33:00Z">
            <w:rPr>
              <w:rFonts w:hint="eastAsia"/>
              <w:color w:val="0D0D0D" w:themeColor="text1" w:themeTint="F2"/>
              <w:szCs w:val="24"/>
            </w:rPr>
          </w:rPrChange>
        </w:rPr>
        <w:t>Beck Depression Inventory</w:t>
      </w:r>
      <w:r w:rsidRPr="00767AB0">
        <w:rPr>
          <w:color w:val="0D0D0D" w:themeColor="text1" w:themeTint="F2"/>
          <w:sz w:val="21"/>
          <w:szCs w:val="21"/>
          <w:rPrChange w:id="286" w:author="Hu Chuan-Peng" w:date="2023-11-17T16:33:00Z">
            <w:rPr>
              <w:color w:val="0D0D0D" w:themeColor="text1" w:themeTint="F2"/>
              <w:szCs w:val="24"/>
            </w:rPr>
          </w:rPrChange>
        </w:rPr>
        <w:t>-II,</w:t>
      </w:r>
      <w:r w:rsidRPr="00767AB0">
        <w:rPr>
          <w:sz w:val="21"/>
          <w:szCs w:val="21"/>
          <w:rPrChange w:id="287" w:author="Hu Chuan-Peng" w:date="2023-11-17T16:33:00Z">
            <w:rPr>
              <w:szCs w:val="24"/>
            </w:rPr>
          </w:rPrChange>
        </w:rPr>
        <w:t xml:space="preserve"> DSRSC: </w:t>
      </w:r>
      <w:r w:rsidRPr="00767AB0">
        <w:rPr>
          <w:color w:val="000000"/>
          <w:sz w:val="21"/>
          <w:szCs w:val="21"/>
          <w:rPrChange w:id="288" w:author="Hu Chuan-Peng" w:date="2023-11-17T16:33:00Z">
            <w:rPr>
              <w:color w:val="000000"/>
              <w:szCs w:val="24"/>
            </w:rPr>
          </w:rPrChange>
        </w:rPr>
        <w:t>Depression Self-rating Scale for Children,</w:t>
      </w:r>
      <w:r w:rsidRPr="00767AB0">
        <w:rPr>
          <w:sz w:val="21"/>
          <w:szCs w:val="21"/>
          <w:rPrChange w:id="289" w:author="Hu Chuan-Peng" w:date="2023-11-17T16:33:00Z">
            <w:rPr>
              <w:szCs w:val="24"/>
            </w:rPr>
          </w:rPrChange>
        </w:rPr>
        <w:t xml:space="preserve"> BDI-</w:t>
      </w:r>
      <w:r w:rsidRPr="00767AB0">
        <w:rPr>
          <w:rFonts w:hint="eastAsia"/>
          <w:sz w:val="21"/>
          <w:szCs w:val="21"/>
          <w:rPrChange w:id="290" w:author="Hu Chuan-Peng" w:date="2023-11-17T16:33:00Z">
            <w:rPr>
              <w:rFonts w:hint="eastAsia"/>
              <w:szCs w:val="24"/>
            </w:rPr>
          </w:rPrChange>
        </w:rPr>
        <w:t>I</w:t>
      </w:r>
      <w:r w:rsidRPr="00767AB0">
        <w:rPr>
          <w:sz w:val="21"/>
          <w:szCs w:val="21"/>
          <w:rPrChange w:id="291" w:author="Hu Chuan-Peng" w:date="2023-11-17T16:33:00Z">
            <w:rPr>
              <w:szCs w:val="24"/>
            </w:rPr>
          </w:rPrChange>
        </w:rPr>
        <w:t>:</w:t>
      </w:r>
      <w:r w:rsidRPr="00767AB0">
        <w:rPr>
          <w:kern w:val="0"/>
          <w:sz w:val="21"/>
          <w:szCs w:val="21"/>
          <w:rPrChange w:id="292" w:author="Hu Chuan-Peng" w:date="2023-11-17T16:33:00Z">
            <w:rPr>
              <w:kern w:val="0"/>
              <w:szCs w:val="24"/>
            </w:rPr>
          </w:rPrChange>
        </w:rPr>
        <w:t xml:space="preserve"> Beck Depression Inventory,</w:t>
      </w:r>
      <w:r w:rsidRPr="00767AB0">
        <w:rPr>
          <w:sz w:val="21"/>
          <w:szCs w:val="21"/>
          <w:rPrChange w:id="293" w:author="Hu Chuan-Peng" w:date="2023-11-17T16:33:00Z">
            <w:rPr>
              <w:szCs w:val="24"/>
            </w:rPr>
          </w:rPrChange>
        </w:rPr>
        <w:t xml:space="preserve"> KADS-11: </w:t>
      </w:r>
      <w:r w:rsidRPr="00767AB0">
        <w:rPr>
          <w:color w:val="000000"/>
          <w:sz w:val="21"/>
          <w:szCs w:val="21"/>
          <w:rPrChange w:id="294" w:author="Hu Chuan-Peng" w:date="2023-11-17T16:33:00Z">
            <w:rPr>
              <w:color w:val="000000"/>
              <w:szCs w:val="24"/>
            </w:rPr>
          </w:rPrChange>
        </w:rPr>
        <w:t>Kutcher Adolescent Depression Scale,</w:t>
      </w:r>
      <w:r w:rsidRPr="00767AB0">
        <w:rPr>
          <w:sz w:val="21"/>
          <w:szCs w:val="21"/>
          <w:rPrChange w:id="295" w:author="Hu Chuan-Peng" w:date="2023-11-17T16:33:00Z">
            <w:rPr>
              <w:szCs w:val="24"/>
            </w:rPr>
          </w:rPrChange>
        </w:rPr>
        <w:t xml:space="preserve"> CES-D:</w:t>
      </w:r>
      <w:r w:rsidRPr="00767AB0">
        <w:rPr>
          <w:color w:val="0D0D0D" w:themeColor="text1" w:themeTint="F2"/>
          <w:sz w:val="21"/>
          <w:szCs w:val="21"/>
          <w:rPrChange w:id="296" w:author="Hu Chuan-Peng" w:date="2023-11-17T16:33:00Z">
            <w:rPr>
              <w:color w:val="0D0D0D" w:themeColor="text1" w:themeTint="F2"/>
              <w:szCs w:val="24"/>
            </w:rPr>
          </w:rPrChange>
        </w:rPr>
        <w:t xml:space="preserve"> The Center for Epidemiological Studies Depression Scale,</w:t>
      </w:r>
      <w:r w:rsidRPr="00767AB0">
        <w:rPr>
          <w:sz w:val="21"/>
          <w:szCs w:val="21"/>
          <w:rPrChange w:id="297" w:author="Hu Chuan-Peng" w:date="2023-11-17T16:33:00Z">
            <w:rPr>
              <w:szCs w:val="24"/>
            </w:rPr>
          </w:rPrChange>
        </w:rPr>
        <w:t xml:space="preserve"> PHQ-9: Patient Health Questionnaire-9 items, CSSDS: China </w:t>
      </w:r>
      <w:r w:rsidRPr="00767AB0">
        <w:rPr>
          <w:color w:val="000000"/>
          <w:sz w:val="21"/>
          <w:szCs w:val="21"/>
          <w:rPrChange w:id="298" w:author="Hu Chuan-Peng" w:date="2023-11-17T16:33:00Z">
            <w:rPr>
              <w:color w:val="000000"/>
              <w:szCs w:val="24"/>
            </w:rPr>
          </w:rPrChange>
        </w:rPr>
        <w:t>Middle school students' depression scale</w:t>
      </w:r>
      <w:r w:rsidRPr="00767AB0">
        <w:rPr>
          <w:sz w:val="21"/>
          <w:szCs w:val="21"/>
          <w:rPrChange w:id="299" w:author="Hu Chuan-Peng" w:date="2023-11-17T16:33:00Z">
            <w:rPr>
              <w:szCs w:val="24"/>
            </w:rPr>
          </w:rPrChange>
        </w:rPr>
        <w:t xml:space="preserve">, CES-D-C: </w:t>
      </w:r>
      <w:r w:rsidRPr="00767AB0">
        <w:rPr>
          <w:color w:val="0D0D0D" w:themeColor="text1" w:themeTint="F2"/>
          <w:sz w:val="21"/>
          <w:szCs w:val="21"/>
          <w:rPrChange w:id="300" w:author="Hu Chuan-Peng" w:date="2023-11-17T16:33:00Z">
            <w:rPr>
              <w:color w:val="0D0D0D" w:themeColor="text1" w:themeTint="F2"/>
              <w:szCs w:val="24"/>
            </w:rPr>
          </w:rPrChange>
        </w:rPr>
        <w:t>Center for Epidemiologic Studies Depression Scale for Children,</w:t>
      </w:r>
      <w:r w:rsidRPr="00767AB0">
        <w:rPr>
          <w:sz w:val="21"/>
          <w:szCs w:val="21"/>
          <w:rPrChange w:id="301" w:author="Hu Chuan-Peng" w:date="2023-11-17T16:33:00Z">
            <w:rPr>
              <w:szCs w:val="24"/>
            </w:rPr>
          </w:rPrChange>
        </w:rPr>
        <w:t xml:space="preserve"> UPI: </w:t>
      </w:r>
      <w:r w:rsidRPr="00767AB0">
        <w:rPr>
          <w:color w:val="000000"/>
          <w:sz w:val="21"/>
          <w:szCs w:val="21"/>
          <w:rPrChange w:id="302" w:author="Hu Chuan-Peng" w:date="2023-11-17T16:33:00Z">
            <w:rPr>
              <w:color w:val="000000"/>
              <w:szCs w:val="24"/>
            </w:rPr>
          </w:rPrChange>
        </w:rPr>
        <w:t>University Personality Inventory</w:t>
      </w:r>
      <w:r w:rsidRPr="00767AB0">
        <w:rPr>
          <w:sz w:val="21"/>
          <w:szCs w:val="21"/>
          <w:rPrChange w:id="303" w:author="Hu Chuan-Peng" w:date="2023-11-17T16:33:00Z">
            <w:rPr>
              <w:szCs w:val="24"/>
            </w:rPr>
          </w:rPrChange>
        </w:rPr>
        <w:t xml:space="preserve">, SMFQ: </w:t>
      </w:r>
      <w:r w:rsidRPr="00767AB0">
        <w:rPr>
          <w:color w:val="0D0D0D" w:themeColor="text1" w:themeTint="F2"/>
          <w:sz w:val="21"/>
          <w:szCs w:val="21"/>
          <w:rPrChange w:id="304" w:author="Hu Chuan-Peng" w:date="2023-11-17T16:33:00Z">
            <w:rPr>
              <w:color w:val="0D0D0D" w:themeColor="text1" w:themeTint="F2"/>
              <w:szCs w:val="24"/>
            </w:rPr>
          </w:rPrChange>
        </w:rPr>
        <w:t xml:space="preserve">Short Mood and Feelings Questionnaire, </w:t>
      </w:r>
      <w:r w:rsidRPr="00767AB0">
        <w:rPr>
          <w:sz w:val="21"/>
          <w:szCs w:val="21"/>
          <w:rPrChange w:id="305" w:author="Hu Chuan-Peng" w:date="2023-11-17T16:33:00Z">
            <w:rPr>
              <w:szCs w:val="24"/>
            </w:rPr>
          </w:rPrChange>
        </w:rPr>
        <w:t>SCL-90:</w:t>
      </w:r>
      <w:r w:rsidRPr="00767AB0">
        <w:rPr>
          <w:rFonts w:hint="eastAsia"/>
          <w:sz w:val="21"/>
          <w:szCs w:val="21"/>
          <w:rPrChange w:id="306" w:author="Hu Chuan-Peng" w:date="2023-11-17T16:33:00Z">
            <w:rPr>
              <w:rFonts w:hint="eastAsia"/>
              <w:szCs w:val="24"/>
            </w:rPr>
          </w:rPrChange>
        </w:rPr>
        <w:t xml:space="preserve"> S</w:t>
      </w:r>
      <w:r w:rsidRPr="00767AB0">
        <w:rPr>
          <w:sz w:val="21"/>
          <w:szCs w:val="21"/>
          <w:rPrChange w:id="307" w:author="Hu Chuan-Peng" w:date="2023-11-17T16:33:00Z">
            <w:rPr>
              <w:szCs w:val="24"/>
            </w:rPr>
          </w:rPrChange>
        </w:rPr>
        <w:t xml:space="preserve">ymptom Checklist 90, CES-D-13: </w:t>
      </w:r>
      <w:r w:rsidRPr="00767AB0">
        <w:rPr>
          <w:color w:val="0D0D0D" w:themeColor="text1" w:themeTint="F2"/>
          <w:sz w:val="21"/>
          <w:szCs w:val="21"/>
          <w:rPrChange w:id="308" w:author="Hu Chuan-Peng" w:date="2023-11-17T16:33:00Z">
            <w:rPr>
              <w:color w:val="0D0D0D" w:themeColor="text1" w:themeTint="F2"/>
              <w:szCs w:val="24"/>
            </w:rPr>
          </w:rPrChange>
        </w:rPr>
        <w:t xml:space="preserve">Short version of Center for Epidemiologic Studies Depression Scale, </w:t>
      </w:r>
      <w:r w:rsidRPr="00767AB0">
        <w:rPr>
          <w:sz w:val="21"/>
          <w:szCs w:val="21"/>
          <w:rPrChange w:id="309" w:author="Hu Chuan-Peng" w:date="2023-11-17T16:33:00Z">
            <w:rPr>
              <w:szCs w:val="24"/>
            </w:rPr>
          </w:rPrChange>
        </w:rPr>
        <w:t xml:space="preserve">CCSMHS: </w:t>
      </w:r>
      <w:r w:rsidRPr="00767AB0">
        <w:rPr>
          <w:color w:val="000000" w:themeColor="text1"/>
          <w:sz w:val="21"/>
          <w:szCs w:val="21"/>
          <w:rPrChange w:id="310" w:author="Hu Chuan-Peng" w:date="2023-11-17T16:33:00Z">
            <w:rPr>
              <w:color w:val="000000" w:themeColor="text1"/>
              <w:szCs w:val="24"/>
            </w:rPr>
          </w:rPrChange>
        </w:rPr>
        <w:t>Chinese College Student Mental Health Scale</w:t>
      </w:r>
      <w:r w:rsidRPr="00767AB0">
        <w:rPr>
          <w:sz w:val="21"/>
          <w:szCs w:val="21"/>
          <w:rPrChange w:id="311" w:author="Hu Chuan-Peng" w:date="2023-11-17T16:33:00Z">
            <w:rPr>
              <w:szCs w:val="24"/>
            </w:rPr>
          </w:rPrChange>
        </w:rPr>
        <w:t xml:space="preserve">, DASS-21: </w:t>
      </w:r>
      <w:r w:rsidRPr="00767AB0">
        <w:rPr>
          <w:rFonts w:hint="eastAsia"/>
          <w:sz w:val="21"/>
          <w:szCs w:val="21"/>
          <w:rPrChange w:id="312" w:author="Hu Chuan-Peng" w:date="2023-11-17T16:33:00Z">
            <w:rPr>
              <w:rFonts w:hint="eastAsia"/>
              <w:szCs w:val="24"/>
            </w:rPr>
          </w:rPrChange>
        </w:rPr>
        <w:t>The Depression Anxiety Stress Scale</w:t>
      </w:r>
      <w:r w:rsidRPr="00767AB0">
        <w:rPr>
          <w:sz w:val="21"/>
          <w:szCs w:val="21"/>
          <w:rPrChange w:id="313" w:author="Hu Chuan-Peng" w:date="2023-11-17T16:33:00Z">
            <w:rPr>
              <w:szCs w:val="24"/>
            </w:rPr>
          </w:rPrChange>
        </w:rPr>
        <w:t>, BSRS-5:</w:t>
      </w:r>
      <w:r w:rsidRPr="00767AB0">
        <w:rPr>
          <w:color w:val="000000"/>
          <w:sz w:val="21"/>
          <w:szCs w:val="21"/>
          <w:rPrChange w:id="314" w:author="Hu Chuan-Peng" w:date="2023-11-17T16:33:00Z">
            <w:rPr>
              <w:color w:val="000000"/>
              <w:szCs w:val="24"/>
            </w:rPr>
          </w:rPrChange>
        </w:rPr>
        <w:t xml:space="preserve"> Brief Symptom Rating Scale,</w:t>
      </w:r>
      <w:r w:rsidRPr="00767AB0">
        <w:rPr>
          <w:sz w:val="21"/>
          <w:szCs w:val="21"/>
          <w:rPrChange w:id="315" w:author="Hu Chuan-Peng" w:date="2023-11-17T16:33:00Z">
            <w:rPr>
              <w:szCs w:val="24"/>
            </w:rPr>
          </w:rPrChange>
        </w:rPr>
        <w:t xml:space="preserve"> Sakuma_2010: </w:t>
      </w:r>
      <w:r w:rsidRPr="00767AB0">
        <w:rPr>
          <w:sz w:val="21"/>
          <w:szCs w:val="21"/>
          <w:rPrChange w:id="316" w:author="Hu Chuan-Peng" w:date="2023-11-17T16:33:00Z">
            <w:rPr>
              <w:szCs w:val="24"/>
            </w:rPr>
          </w:rPrChange>
        </w:rPr>
        <w:fldChar w:fldCharType="begin"/>
      </w:r>
      <w:r w:rsidRPr="00767AB0">
        <w:rPr>
          <w:sz w:val="21"/>
          <w:szCs w:val="21"/>
          <w:rPrChange w:id="317" w:author="Hu Chuan-Peng" w:date="2023-11-17T16:33:00Z">
            <w:rPr>
              <w:szCs w:val="24"/>
            </w:rPr>
          </w:rPrChange>
        </w:rPr>
        <w:instrText xml:space="preserve"> ADDIN NE.Ref.{1DDF9A6A-FB6B-4416-B7A3-BAEA2F8E7263}</w:instrText>
      </w:r>
      <w:r w:rsidRPr="00767AB0">
        <w:rPr>
          <w:sz w:val="21"/>
          <w:szCs w:val="21"/>
          <w:rPrChange w:id="318" w:author="Hu Chuan-Peng" w:date="2023-11-17T16:33:00Z">
            <w:rPr>
              <w:szCs w:val="24"/>
            </w:rPr>
          </w:rPrChange>
        </w:rPr>
        <w:fldChar w:fldCharType="separate"/>
      </w:r>
      <w:r w:rsidRPr="00767AB0">
        <w:rPr>
          <w:color w:val="000000"/>
          <w:kern w:val="0"/>
          <w:sz w:val="21"/>
          <w:szCs w:val="21"/>
          <w:rPrChange w:id="319" w:author="Hu Chuan-Peng" w:date="2023-11-17T16:33:00Z">
            <w:rPr>
              <w:color w:val="000000"/>
              <w:kern w:val="0"/>
              <w:szCs w:val="24"/>
            </w:rPr>
          </w:rPrChange>
        </w:rPr>
        <w:t>Sakuma et al.(2010)</w:t>
      </w:r>
      <w:r w:rsidRPr="00767AB0">
        <w:rPr>
          <w:sz w:val="21"/>
          <w:szCs w:val="21"/>
          <w:rPrChange w:id="320" w:author="Hu Chuan-Peng" w:date="2023-11-17T16:33:00Z">
            <w:rPr>
              <w:szCs w:val="24"/>
            </w:rPr>
          </w:rPrChange>
        </w:rPr>
        <w:fldChar w:fldCharType="end"/>
      </w:r>
      <w:r w:rsidRPr="00767AB0">
        <w:rPr>
          <w:sz w:val="21"/>
          <w:szCs w:val="21"/>
          <w:rPrChange w:id="321" w:author="Hu Chuan-Peng" w:date="2023-11-17T16:33:00Z">
            <w:rPr>
              <w:szCs w:val="24"/>
            </w:rPr>
          </w:rPrChange>
        </w:rPr>
        <w:t xml:space="preserve"> self-designed questionnaire, MSSMHS: Middle-school students Mental Health </w:t>
      </w:r>
      <w:r w:rsidRPr="00767AB0">
        <w:rPr>
          <w:sz w:val="21"/>
          <w:szCs w:val="21"/>
          <w:shd w:val="clear" w:color="auto" w:fill="FFFFFF"/>
          <w:rPrChange w:id="322" w:author="Hu Chuan-Peng" w:date="2023-11-17T16:33:00Z">
            <w:rPr>
              <w:shd w:val="clear" w:color="auto" w:fill="FFFFFF"/>
            </w:rPr>
          </w:rPrChange>
        </w:rPr>
        <w:t>Scale</w:t>
      </w:r>
      <w:r w:rsidRPr="00767AB0">
        <w:rPr>
          <w:sz w:val="21"/>
          <w:szCs w:val="21"/>
          <w:rPrChange w:id="323" w:author="Hu Chuan-Peng" w:date="2023-11-17T16:33:00Z">
            <w:rPr>
              <w:szCs w:val="24"/>
            </w:rPr>
          </w:rPrChange>
        </w:rPr>
        <w:t>, CEPS: China Education Panel Survey, HADS:</w:t>
      </w:r>
      <w:r w:rsidRPr="00767AB0">
        <w:rPr>
          <w:color w:val="000000"/>
          <w:sz w:val="21"/>
          <w:szCs w:val="21"/>
          <w:rPrChange w:id="324" w:author="Hu Chuan-Peng" w:date="2023-11-17T16:33:00Z">
            <w:rPr>
              <w:color w:val="000000"/>
              <w:szCs w:val="24"/>
            </w:rPr>
          </w:rPrChange>
        </w:rPr>
        <w:t xml:space="preserve"> Hospital Anxiety and Depression Scale, </w:t>
      </w:r>
      <w:r w:rsidRPr="00767AB0">
        <w:rPr>
          <w:sz w:val="21"/>
          <w:szCs w:val="21"/>
          <w:rPrChange w:id="325" w:author="Hu Chuan-Peng" w:date="2023-11-17T16:33:00Z">
            <w:rPr>
              <w:szCs w:val="24"/>
            </w:rPr>
          </w:rPrChange>
        </w:rPr>
        <w:t>Ji_2007: Comprehensive Survey Report on Health-Related/Risk Behaviors among Chinese Adolescents. Mean overlap is detailed in the supplementary materials.</w:t>
      </w:r>
    </w:p>
    <w:p w14:paraId="05C2843B" w14:textId="77777777" w:rsidR="00FD6780" w:rsidRPr="00FD6780" w:rsidRDefault="00FD6780" w:rsidP="00FD6780">
      <w:pPr>
        <w:pStyle w:val="Heading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77777777" w:rsidR="00FD6780" w:rsidRPr="00FD6780" w:rsidRDefault="00FD6780" w:rsidP="00FD6780">
      <w:pPr>
        <w:ind w:firstLineChars="0" w:firstLine="0"/>
        <w:rPr>
          <w:szCs w:val="44"/>
        </w:rPr>
      </w:pPr>
      <w:r w:rsidRPr="00FD6780">
        <w:t>[</w:t>
      </w:r>
      <w:r w:rsidRPr="00FD6780">
        <w:rPr>
          <w:rFonts w:hint="eastAsia"/>
        </w:rPr>
        <w:t>第一段的主旨句</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77777777" w:rsidR="00FD6780" w:rsidRPr="00FD6780" w:rsidRDefault="00FD6780" w:rsidP="00FD6780">
      <w:pPr>
        <w:ind w:firstLineChars="0" w:firstLine="0"/>
      </w:pPr>
      <w:r w:rsidRPr="00FD6780">
        <w:t>[</w:t>
      </w:r>
      <w:r w:rsidRPr="00FD6780">
        <w:rPr>
          <w:rFonts w:hint="eastAsia"/>
        </w:rPr>
        <w:t>第二段的主旨句</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r w:rsidRPr="00FD6780">
        <w:rPr>
          <w:rFonts w:hint="eastAsia"/>
        </w:rPr>
        <w:t>Ces-d</w:t>
      </w:r>
      <w:r w:rsidRPr="00FD6780">
        <w:rPr>
          <w:rFonts w:hint="eastAsia"/>
        </w:rPr>
        <w:t>与其他量表有着最差的平均重叠率（</w:t>
      </w:r>
      <w:r w:rsidRPr="00FD6780">
        <w:rPr>
          <w:rFonts w:hint="eastAsia"/>
        </w:rPr>
        <w:t>0.27</w:t>
      </w:r>
      <w:r w:rsidRPr="00FD6780">
        <w:rPr>
          <w:rFonts w:hint="eastAsia"/>
        </w:rPr>
        <w:t>），而</w:t>
      </w:r>
      <w:r w:rsidRPr="00FD6780">
        <w:t>C</w:t>
      </w:r>
      <w:r w:rsidRPr="00FD6780">
        <w:rPr>
          <w:rFonts w:hint="eastAsia"/>
        </w:rPr>
        <w:t>es-d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r w:rsidRPr="00FD6780">
        <w:t>C</w:t>
      </w:r>
      <w:r w:rsidRPr="00FD6780">
        <w:rPr>
          <w:rFonts w:hint="eastAsia"/>
        </w:rPr>
        <w:t>es-d</w:t>
      </w:r>
      <w:r w:rsidRPr="00FD6780">
        <w:rPr>
          <w:rFonts w:hint="eastAsia"/>
        </w:rPr>
        <w:t>以外还纳入了</w:t>
      </w:r>
      <w:r w:rsidRPr="00FD6780">
        <w:t>C</w:t>
      </w:r>
      <w:r w:rsidRPr="00FD6780">
        <w:rPr>
          <w:rFonts w:hint="eastAsia"/>
        </w:rPr>
        <w:t>es-d</w:t>
      </w:r>
      <w:r w:rsidRPr="00FD6780">
        <w:rPr>
          <w:rFonts w:hint="eastAsia"/>
        </w:rPr>
        <w:t>简版以及</w:t>
      </w:r>
      <w:r w:rsidRPr="00FD6780">
        <w:t>C</w:t>
      </w:r>
      <w:r w:rsidRPr="00FD6780">
        <w:rPr>
          <w:rFonts w:hint="eastAsia"/>
        </w:rPr>
        <w:t>es-d</w:t>
      </w:r>
      <w:r w:rsidRPr="00FD6780">
        <w:rPr>
          <w:rFonts w:hint="eastAsia"/>
        </w:rPr>
        <w:t>儿童版。</w:t>
      </w:r>
      <w:r w:rsidRPr="00FD6780">
        <w:rPr>
          <w:rFonts w:hint="eastAsia"/>
        </w:rPr>
        <w:t>2</w:t>
      </w:r>
      <w:r w:rsidRPr="00FD6780">
        <w:rPr>
          <w:rFonts w:hint="eastAsia"/>
        </w:rPr>
        <w:t>、在他的研究中</w:t>
      </w:r>
      <w:r w:rsidRPr="00FD6780">
        <w:t>C</w:t>
      </w:r>
      <w:r w:rsidRPr="00FD6780">
        <w:rPr>
          <w:rFonts w:hint="eastAsia"/>
        </w:rPr>
        <w:t>es-d</w:t>
      </w:r>
      <w:r w:rsidRPr="00FD6780">
        <w:rPr>
          <w:rFonts w:hint="eastAsia"/>
        </w:rPr>
        <w:t>有</w:t>
      </w:r>
      <w:r w:rsidRPr="00FD6780">
        <w:rPr>
          <w:rFonts w:hint="eastAsia"/>
        </w:rPr>
        <w:t>33%</w:t>
      </w:r>
      <w:r w:rsidRPr="00FD6780">
        <w:rPr>
          <w:rFonts w:hint="eastAsia"/>
        </w:rPr>
        <w:t>的独特症状，而本研究中，随着纳入的量表增加，</w:t>
      </w:r>
      <w:r w:rsidRPr="00FD6780">
        <w:t>C</w:t>
      </w:r>
      <w:r w:rsidRPr="00FD6780">
        <w:rPr>
          <w:rFonts w:hint="eastAsia"/>
        </w:rPr>
        <w:t>es-d</w:t>
      </w:r>
      <w:r w:rsidRPr="00FD6780">
        <w:rPr>
          <w:rFonts w:hint="eastAsia"/>
        </w:rPr>
        <w:t>的独特症状为</w:t>
      </w:r>
      <w:r w:rsidRPr="00FD6780">
        <w:rPr>
          <w:rFonts w:hint="eastAsia"/>
        </w:rPr>
        <w:t>0</w:t>
      </w:r>
      <w:r w:rsidRPr="00FD6780">
        <w:rPr>
          <w:rFonts w:hint="eastAsia"/>
        </w:rPr>
        <w:t>。</w:t>
      </w:r>
    </w:p>
    <w:p w14:paraId="26869A57" w14:textId="77777777" w:rsidR="00FD6780" w:rsidRPr="00FD6780" w:rsidRDefault="00FD6780" w:rsidP="00FD6780">
      <w:pPr>
        <w:ind w:firstLineChars="0" w:firstLine="0"/>
      </w:pPr>
      <w:r w:rsidRPr="00FD6780">
        <w:t>[</w:t>
      </w:r>
      <w:r w:rsidRPr="00FD6780">
        <w:rPr>
          <w:rFonts w:hint="eastAsia"/>
        </w:rPr>
        <w:t>第三段的主旨句</w:t>
      </w:r>
      <w:r w:rsidRPr="00FD6780">
        <w:t>]</w:t>
      </w:r>
    </w:p>
    <w:p w14:paraId="14DBBD9F" w14:textId="77777777" w:rsidR="00FD6780" w:rsidRPr="00FD6780" w:rsidRDefault="00FD6780" w:rsidP="00FD6780">
      <w:pPr>
        <w:ind w:firstLine="480"/>
      </w:pPr>
      <w:r w:rsidRPr="00FD6780">
        <w:rPr>
          <w:rFonts w:hint="eastAsia"/>
        </w:rPr>
        <w:t>抑郁量表的异质性来源可能是由于构念的不清晰，因此，在合并来自不同量表的研究结果时（例如元分析），特别是那些几乎没有重叠的量表时，可能不明智。</w:t>
      </w:r>
    </w:p>
    <w:p w14:paraId="4D063136" w14:textId="77777777" w:rsidR="00FD6780" w:rsidRPr="00FD6780" w:rsidRDefault="00FD6780" w:rsidP="00FD6780">
      <w:pPr>
        <w:ind w:firstLineChars="0" w:firstLine="0"/>
      </w:pPr>
      <w:r w:rsidRPr="00FD6780">
        <w:t>[</w:t>
      </w:r>
      <w:r w:rsidRPr="00FD6780">
        <w:rPr>
          <w:rFonts w:hint="eastAsia"/>
        </w:rPr>
        <w:t>第四段的主旨句</w:t>
      </w:r>
      <w:r w:rsidRPr="00FD6780">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77777777" w:rsidR="00FD6780" w:rsidRPr="00FD6780" w:rsidRDefault="00FD6780" w:rsidP="00FD6780">
      <w:pPr>
        <w:ind w:firstLineChars="0" w:firstLine="0"/>
      </w:pPr>
      <w:r w:rsidRPr="00FD6780">
        <w:t>[</w:t>
      </w:r>
      <w:r w:rsidRPr="00FD6780">
        <w:rPr>
          <w:rFonts w:hint="eastAsia"/>
        </w:rPr>
        <w:t>第五段的主旨句</w:t>
      </w:r>
      <w:r w:rsidRPr="00FD6780">
        <w:t>]</w:t>
      </w:r>
    </w:p>
    <w:p w14:paraId="7622E76D" w14:textId="77777777" w:rsidR="00FD6780" w:rsidRPr="00FD6780" w:rsidRDefault="00FD6780" w:rsidP="00FD6780">
      <w:pPr>
        <w:ind w:firstLine="480"/>
      </w:pPr>
      <w:r w:rsidRPr="00FD6780">
        <w:rPr>
          <w:rFonts w:hint="eastAsia"/>
        </w:rPr>
        <w:t>目前仍普遍认为量表可以互相替代，研究结果表明量表之间异质性非常强。因此在推广结果中应该强调这是某个量表的结果。</w:t>
      </w:r>
    </w:p>
    <w:p w14:paraId="341536CC" w14:textId="77777777" w:rsidR="00FD6780" w:rsidRPr="00FD6780" w:rsidRDefault="00FD6780" w:rsidP="00FD6780">
      <w:pPr>
        <w:ind w:firstLineChars="0" w:firstLine="0"/>
      </w:pPr>
      <w:r w:rsidRPr="00FD6780">
        <w:t>[</w:t>
      </w:r>
      <w:r w:rsidRPr="00FD6780">
        <w:rPr>
          <w:rFonts w:hint="eastAsia"/>
        </w:rPr>
        <w:t>第六段的主旨句</w:t>
      </w:r>
      <w:r w:rsidRPr="00FD6780">
        <w:t>]</w:t>
      </w:r>
    </w:p>
    <w:p w14:paraId="2CE40B73" w14:textId="77777777" w:rsidR="00FD6780" w:rsidRPr="00FD6780" w:rsidRDefault="00FD6780" w:rsidP="00FD6780">
      <w:pPr>
        <w:ind w:firstLine="480"/>
      </w:pPr>
      <w:r w:rsidRPr="00FD6780">
        <w:rPr>
          <w:rFonts w:hint="eastAsia"/>
        </w:rPr>
        <w:t>确定哪些量表是合适的量表非常重要，我们团队正在使用</w:t>
      </w:r>
      <w:r w:rsidRPr="00FD6780">
        <w:rPr>
          <w:rFonts w:hint="eastAsia"/>
        </w:rPr>
        <w:t>cosmin</w:t>
      </w:r>
      <w:r w:rsidRPr="00FD6780">
        <w:rPr>
          <w:rFonts w:hint="eastAsia"/>
        </w:rPr>
        <w:t>系统对本次研究中涉及的量表进行评估。</w:t>
      </w:r>
    </w:p>
    <w:p w14:paraId="4397FE5D" w14:textId="77777777" w:rsidR="00FD6780" w:rsidRPr="00FD6780" w:rsidRDefault="00FD6780" w:rsidP="00FD6780">
      <w:pPr>
        <w:ind w:firstLineChars="400" w:firstLine="96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SimSun"/>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SimSun" w:cs="SimSun"/>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SimSun" w:cs="SimSun"/>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SimSun"/>
          <w:kern w:val="0"/>
          <w:szCs w:val="24"/>
        </w:rPr>
      </w:pPr>
      <w:r w:rsidRPr="00FD6780">
        <w:rPr>
          <w:rFonts w:ascii="SimSun" w:cs="SimSun" w:hint="eastAsia"/>
          <w:b/>
          <w:bCs/>
          <w:color w:val="000000"/>
          <w:kern w:val="0"/>
          <w:szCs w:val="24"/>
        </w:rPr>
        <w:lastRenderedPageBreak/>
        <w:t>参</w:t>
      </w:r>
      <w:r w:rsidRPr="00FD6780">
        <w:rPr>
          <w:b/>
          <w:bCs/>
          <w:color w:val="000000"/>
          <w:kern w:val="0"/>
          <w:szCs w:val="24"/>
        </w:rPr>
        <w:t xml:space="preserve"> </w:t>
      </w:r>
      <w:r w:rsidRPr="00FD6780">
        <w:rPr>
          <w:rFonts w:ascii="SimSun" w:cs="SimSun" w:hint="eastAsia"/>
          <w:b/>
          <w:bCs/>
          <w:color w:val="000000"/>
          <w:kern w:val="0"/>
          <w:szCs w:val="24"/>
        </w:rPr>
        <w:t>考</w:t>
      </w:r>
      <w:r w:rsidRPr="00FD6780">
        <w:rPr>
          <w:b/>
          <w:bCs/>
          <w:color w:val="000000"/>
          <w:kern w:val="0"/>
          <w:szCs w:val="24"/>
        </w:rPr>
        <w:t xml:space="preserve"> </w:t>
      </w:r>
      <w:r w:rsidRPr="00FD6780">
        <w:rPr>
          <w:rFonts w:ascii="SimSun" w:cs="SimSun" w:hint="eastAsia"/>
          <w:b/>
          <w:bCs/>
          <w:color w:val="000000"/>
          <w:kern w:val="0"/>
          <w:szCs w:val="24"/>
        </w:rPr>
        <w:t>文</w:t>
      </w:r>
      <w:r w:rsidRPr="00FD6780">
        <w:rPr>
          <w:b/>
          <w:bCs/>
          <w:color w:val="000000"/>
          <w:kern w:val="0"/>
          <w:szCs w:val="24"/>
        </w:rPr>
        <w:t xml:space="preserve"> </w:t>
      </w:r>
      <w:r w:rsidRPr="00FD6780">
        <w:rPr>
          <w:rFonts w:ascii="SimSun" w:cs="SimSun"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SimSun"/>
          <w:kern w:val="0"/>
          <w:szCs w:val="24"/>
        </w:rPr>
      </w:pPr>
      <w:bookmarkStart w:id="326" w:name="_neb99E5A393_4244_4E0A_BE05_D6F1793EDD71"/>
      <w:r w:rsidRPr="00FD6780">
        <w:rPr>
          <w:rFonts w:ascii="SimSun" w:cs="SimSun" w:hint="eastAsia"/>
          <w:color w:val="000000"/>
          <w:kern w:val="0"/>
          <w:sz w:val="20"/>
          <w:szCs w:val="20"/>
        </w:rPr>
        <w:t>于晓琪</w:t>
      </w:r>
      <w:r w:rsidRPr="00FD6780">
        <w:rPr>
          <w:color w:val="000000"/>
          <w:kern w:val="0"/>
          <w:sz w:val="20"/>
          <w:szCs w:val="20"/>
        </w:rPr>
        <w:t xml:space="preserve">, </w:t>
      </w:r>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326"/>
    </w:p>
    <w:p w14:paraId="430B7411" w14:textId="77777777" w:rsidR="00FD6780" w:rsidRPr="00FD6780" w:rsidRDefault="00FD6780" w:rsidP="00FD6780">
      <w:pPr>
        <w:autoSpaceDE w:val="0"/>
        <w:autoSpaceDN w:val="0"/>
        <w:adjustRightInd w:val="0"/>
        <w:ind w:left="240" w:firstLineChars="0" w:hanging="240"/>
        <w:rPr>
          <w:rFonts w:ascii="SimSun"/>
          <w:kern w:val="0"/>
          <w:szCs w:val="24"/>
        </w:rPr>
      </w:pPr>
      <w:bookmarkStart w:id="327" w:name="_nebCB4CC2CE_1EE2_4CF1_A985_81BB4A832DB7"/>
      <w:r w:rsidRPr="00FD6780">
        <w:rPr>
          <w:rFonts w:ascii="SimSun" w:cs="SimSun" w:hint="eastAsia"/>
          <w:color w:val="000000"/>
          <w:kern w:val="0"/>
          <w:sz w:val="20"/>
          <w:szCs w:val="20"/>
        </w:rPr>
        <w:t>黄潇潇</w:t>
      </w:r>
      <w:r w:rsidRPr="00FD6780">
        <w:rPr>
          <w:color w:val="000000"/>
          <w:kern w:val="0"/>
          <w:sz w:val="20"/>
          <w:szCs w:val="20"/>
        </w:rPr>
        <w:t xml:space="preserve">, </w:t>
      </w:r>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327"/>
    </w:p>
    <w:p w14:paraId="29707DCE" w14:textId="77777777" w:rsidR="00FD6780" w:rsidRPr="00FD6780" w:rsidRDefault="00FD6780" w:rsidP="00FD6780">
      <w:pPr>
        <w:autoSpaceDE w:val="0"/>
        <w:autoSpaceDN w:val="0"/>
        <w:adjustRightInd w:val="0"/>
        <w:ind w:left="240" w:firstLineChars="0" w:hanging="240"/>
        <w:rPr>
          <w:rFonts w:ascii="SimSun"/>
          <w:kern w:val="0"/>
          <w:szCs w:val="24"/>
        </w:rPr>
      </w:pPr>
      <w:bookmarkStart w:id="328" w:name="_neb82B819D4_4C04_4B83_B23D_6D0E2984FB18"/>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靳娟娟</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328"/>
    </w:p>
    <w:p w14:paraId="5B971935" w14:textId="77777777" w:rsidR="00FD6780" w:rsidRPr="00FD6780" w:rsidRDefault="00FD6780" w:rsidP="00FD6780">
      <w:pPr>
        <w:autoSpaceDE w:val="0"/>
        <w:autoSpaceDN w:val="0"/>
        <w:adjustRightInd w:val="0"/>
        <w:ind w:left="240" w:firstLineChars="0" w:hanging="240"/>
        <w:rPr>
          <w:rFonts w:ascii="SimSun"/>
          <w:kern w:val="0"/>
          <w:szCs w:val="24"/>
        </w:rPr>
      </w:pPr>
      <w:bookmarkStart w:id="329" w:name="_neb8BB3F63C_DD6D_481A_B81C_2D33F2312702"/>
      <w:r w:rsidRPr="00FD6780">
        <w:rPr>
          <w:rFonts w:ascii="SimSun" w:cs="SimSun" w:hint="eastAsia"/>
          <w:color w:val="000000"/>
          <w:kern w:val="0"/>
          <w:sz w:val="20"/>
          <w:szCs w:val="20"/>
        </w:rPr>
        <w:t>陈雨濛</w:t>
      </w:r>
      <w:r w:rsidRPr="00FD6780">
        <w:rPr>
          <w:color w:val="000000"/>
          <w:kern w:val="0"/>
          <w:sz w:val="20"/>
          <w:szCs w:val="20"/>
        </w:rPr>
        <w:t xml:space="preserve">, </w:t>
      </w:r>
      <w:r w:rsidRPr="00FD6780">
        <w:rPr>
          <w:rFonts w:ascii="SimSun" w:cs="SimSun" w:hint="eastAsia"/>
          <w:color w:val="000000"/>
          <w:kern w:val="0"/>
          <w:sz w:val="20"/>
          <w:szCs w:val="20"/>
        </w:rPr>
        <w:t>张亚利</w:t>
      </w:r>
      <w:r w:rsidRPr="00FD6780">
        <w:rPr>
          <w:color w:val="000000"/>
          <w:kern w:val="0"/>
          <w:sz w:val="20"/>
          <w:szCs w:val="20"/>
        </w:rPr>
        <w:t xml:space="preserve">, </w:t>
      </w:r>
      <w:r w:rsidRPr="00FD6780">
        <w:rPr>
          <w:rFonts w:ascii="SimSun" w:cs="SimSun" w:hint="eastAsia"/>
          <w:color w:val="000000"/>
          <w:kern w:val="0"/>
          <w:sz w:val="20"/>
          <w:szCs w:val="20"/>
        </w:rPr>
        <w:t>俞国良</w:t>
      </w:r>
      <w:r w:rsidRPr="00FD6780">
        <w:rPr>
          <w:color w:val="000000"/>
          <w:kern w:val="0"/>
          <w:sz w:val="20"/>
          <w:szCs w:val="20"/>
        </w:rPr>
        <w:t>. (2022). 2010</w:t>
      </w:r>
      <w:r w:rsidRPr="00FD6780">
        <w:rPr>
          <w:rFonts w:ascii="SimSun" w:cs="SimSun" w:hint="eastAsia"/>
          <w:color w:val="000000"/>
          <w:kern w:val="0"/>
          <w:sz w:val="20"/>
          <w:szCs w:val="20"/>
        </w:rPr>
        <w:t>～</w:t>
      </w:r>
      <w:r w:rsidRPr="00FD6780">
        <w:rPr>
          <w:color w:val="000000"/>
          <w:kern w:val="0"/>
          <w:sz w:val="20"/>
          <w:szCs w:val="20"/>
        </w:rPr>
        <w:t>2020</w:t>
      </w:r>
      <w:r w:rsidRPr="00FD6780">
        <w:rPr>
          <w:rFonts w:ascii="SimSun" w:cs="SimSun"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SimSun" w:cs="SimSun"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329"/>
    </w:p>
    <w:p w14:paraId="4EAEEA22" w14:textId="77777777" w:rsidR="00FD6780" w:rsidRPr="00FD6780" w:rsidRDefault="00FD6780" w:rsidP="00FD6780">
      <w:pPr>
        <w:autoSpaceDE w:val="0"/>
        <w:autoSpaceDN w:val="0"/>
        <w:adjustRightInd w:val="0"/>
        <w:ind w:left="240" w:firstLineChars="0" w:hanging="240"/>
        <w:rPr>
          <w:rFonts w:ascii="SimSun"/>
          <w:kern w:val="0"/>
          <w:szCs w:val="24"/>
        </w:rPr>
      </w:pPr>
      <w:bookmarkStart w:id="330" w:name="_nebE40A68D9_D9B8_4228_8E15_47BB149ABDCD"/>
      <w:r w:rsidRPr="00FD6780">
        <w:rPr>
          <w:rFonts w:ascii="SimSun" w:cs="SimSun" w:hint="eastAsia"/>
          <w:color w:val="000000"/>
          <w:kern w:val="0"/>
          <w:sz w:val="20"/>
          <w:szCs w:val="20"/>
        </w:rPr>
        <w:t>汪向东等</w:t>
      </w:r>
      <w:r w:rsidRPr="00FD6780">
        <w:rPr>
          <w:color w:val="000000"/>
          <w:kern w:val="0"/>
          <w:sz w:val="20"/>
          <w:szCs w:val="20"/>
        </w:rPr>
        <w:t xml:space="preserve">. (1999). </w:t>
      </w:r>
      <w:r w:rsidRPr="00FD6780">
        <w:rPr>
          <w:rFonts w:ascii="SimSun" w:cs="SimSun" w:hint="eastAsia"/>
          <w:i/>
          <w:iCs/>
          <w:color w:val="000000"/>
          <w:kern w:val="0"/>
          <w:sz w:val="20"/>
          <w:szCs w:val="20"/>
        </w:rPr>
        <w:t>心理卫生评定量表手册</w:t>
      </w:r>
      <w:r w:rsidRPr="00FD6780">
        <w:rPr>
          <w:color w:val="000000"/>
          <w:kern w:val="0"/>
          <w:sz w:val="20"/>
          <w:szCs w:val="20"/>
        </w:rPr>
        <w:t xml:space="preserve">. </w:t>
      </w:r>
      <w:r w:rsidRPr="00FD6780">
        <w:rPr>
          <w:rFonts w:ascii="SimSun" w:cs="SimSun" w:hint="eastAsia"/>
          <w:color w:val="000000"/>
          <w:kern w:val="0"/>
          <w:sz w:val="20"/>
          <w:szCs w:val="20"/>
        </w:rPr>
        <w:t>中国心理卫生杂志社</w:t>
      </w:r>
      <w:r w:rsidRPr="00FD6780">
        <w:rPr>
          <w:color w:val="000000"/>
          <w:kern w:val="0"/>
          <w:sz w:val="20"/>
          <w:szCs w:val="20"/>
        </w:rPr>
        <w:t>.</w:t>
      </w:r>
      <w:bookmarkEnd w:id="330"/>
    </w:p>
    <w:p w14:paraId="2758F910" w14:textId="77777777" w:rsidR="00FD6780" w:rsidRPr="00FD6780" w:rsidRDefault="00FD6780" w:rsidP="00FD6780">
      <w:pPr>
        <w:autoSpaceDE w:val="0"/>
        <w:autoSpaceDN w:val="0"/>
        <w:adjustRightInd w:val="0"/>
        <w:ind w:left="240" w:firstLineChars="0" w:hanging="240"/>
        <w:rPr>
          <w:rFonts w:ascii="SimSun"/>
          <w:kern w:val="0"/>
          <w:szCs w:val="24"/>
        </w:rPr>
      </w:pPr>
      <w:bookmarkStart w:id="331" w:name="_neb1DDF44F9_ED46_4FAD_8411_5A6A78FC6D9F"/>
      <w:r w:rsidRPr="00FD6780">
        <w:rPr>
          <w:rFonts w:ascii="SimSun" w:cs="SimSun" w:hint="eastAsia"/>
          <w:color w:val="000000"/>
          <w:kern w:val="0"/>
          <w:sz w:val="20"/>
          <w:szCs w:val="20"/>
        </w:rPr>
        <w:t>章婕</w:t>
      </w:r>
      <w:r w:rsidRPr="00FD6780">
        <w:rPr>
          <w:color w:val="000000"/>
          <w:kern w:val="0"/>
          <w:sz w:val="20"/>
          <w:szCs w:val="20"/>
        </w:rPr>
        <w:t xml:space="preserve">, </w:t>
      </w:r>
      <w:r w:rsidRPr="00FD6780">
        <w:rPr>
          <w:rFonts w:ascii="SimSun" w:cs="SimSun" w:hint="eastAsia"/>
          <w:color w:val="000000"/>
          <w:kern w:val="0"/>
          <w:sz w:val="20"/>
          <w:szCs w:val="20"/>
        </w:rPr>
        <w:t>吴振云</w:t>
      </w:r>
      <w:r w:rsidRPr="00FD6780">
        <w:rPr>
          <w:color w:val="000000"/>
          <w:kern w:val="0"/>
          <w:sz w:val="20"/>
          <w:szCs w:val="20"/>
        </w:rPr>
        <w:t xml:space="preserve">, </w:t>
      </w:r>
      <w:r w:rsidRPr="00FD6780">
        <w:rPr>
          <w:rFonts w:ascii="SimSun" w:cs="SimSun" w:hint="eastAsia"/>
          <w:color w:val="000000"/>
          <w:kern w:val="0"/>
          <w:sz w:val="20"/>
          <w:szCs w:val="20"/>
        </w:rPr>
        <w:t>方格</w:t>
      </w:r>
      <w:r w:rsidRPr="00FD6780">
        <w:rPr>
          <w:color w:val="000000"/>
          <w:kern w:val="0"/>
          <w:sz w:val="20"/>
          <w:szCs w:val="20"/>
        </w:rPr>
        <w:t xml:space="preserve">, </w:t>
      </w:r>
      <w:r w:rsidRPr="00FD6780">
        <w:rPr>
          <w:rFonts w:ascii="SimSun" w:cs="SimSun" w:hint="eastAsia"/>
          <w:color w:val="000000"/>
          <w:kern w:val="0"/>
          <w:sz w:val="20"/>
          <w:szCs w:val="20"/>
        </w:rPr>
        <w:t>李娟</w:t>
      </w:r>
      <w:r w:rsidRPr="00FD6780">
        <w:rPr>
          <w:color w:val="000000"/>
          <w:kern w:val="0"/>
          <w:sz w:val="20"/>
          <w:szCs w:val="20"/>
        </w:rPr>
        <w:t xml:space="preserve">, </w:t>
      </w:r>
      <w:r w:rsidRPr="00FD6780">
        <w:rPr>
          <w:rFonts w:ascii="SimSun" w:cs="SimSun" w:hint="eastAsia"/>
          <w:color w:val="000000"/>
          <w:kern w:val="0"/>
          <w:sz w:val="20"/>
          <w:szCs w:val="20"/>
        </w:rPr>
        <w:t>韩布新</w:t>
      </w:r>
      <w:r w:rsidRPr="00FD6780">
        <w:rPr>
          <w:color w:val="000000"/>
          <w:kern w:val="0"/>
          <w:sz w:val="20"/>
          <w:szCs w:val="20"/>
        </w:rPr>
        <w:t xml:space="preserve">, </w:t>
      </w:r>
      <w:r w:rsidRPr="00FD6780">
        <w:rPr>
          <w:rFonts w:ascii="SimSun" w:cs="SimSun" w:hint="eastAsia"/>
          <w:color w:val="000000"/>
          <w:kern w:val="0"/>
          <w:sz w:val="20"/>
          <w:szCs w:val="20"/>
        </w:rPr>
        <w:t>陈祉妍</w:t>
      </w:r>
      <w:r w:rsidRPr="00FD6780">
        <w:rPr>
          <w:color w:val="000000"/>
          <w:kern w:val="0"/>
          <w:sz w:val="20"/>
          <w:szCs w:val="20"/>
        </w:rPr>
        <w:t xml:space="preserve">. (2010). </w:t>
      </w:r>
      <w:r w:rsidRPr="00FD6780">
        <w:rPr>
          <w:rFonts w:ascii="SimSun" w:cs="SimSun"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331"/>
    </w:p>
    <w:p w14:paraId="1B57A512" w14:textId="77777777" w:rsidR="00FD6780" w:rsidRPr="00FD6780" w:rsidRDefault="00FD6780" w:rsidP="00FD6780">
      <w:pPr>
        <w:autoSpaceDE w:val="0"/>
        <w:autoSpaceDN w:val="0"/>
        <w:adjustRightInd w:val="0"/>
        <w:ind w:left="240" w:firstLineChars="0" w:hanging="240"/>
        <w:rPr>
          <w:rFonts w:ascii="SimSun"/>
          <w:kern w:val="0"/>
          <w:szCs w:val="24"/>
        </w:rPr>
      </w:pPr>
      <w:bookmarkStart w:id="332"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332"/>
    </w:p>
    <w:p w14:paraId="0C64573E" w14:textId="77777777" w:rsidR="00FD6780" w:rsidRPr="00FD6780" w:rsidRDefault="00FD6780" w:rsidP="00FD6780">
      <w:pPr>
        <w:autoSpaceDE w:val="0"/>
        <w:autoSpaceDN w:val="0"/>
        <w:adjustRightInd w:val="0"/>
        <w:ind w:left="240" w:firstLineChars="0" w:hanging="240"/>
        <w:rPr>
          <w:rFonts w:ascii="SimSun"/>
          <w:kern w:val="0"/>
          <w:szCs w:val="24"/>
        </w:rPr>
      </w:pPr>
      <w:bookmarkStart w:id="333" w:name="_nebD58E1DFF_9714_4BB5_AD72_88472B304819"/>
      <w:r w:rsidRPr="00FD6780">
        <w:rPr>
          <w:rFonts w:ascii="SimSun" w:cs="SimSun" w:hint="eastAsia"/>
          <w:color w:val="000000"/>
          <w:kern w:val="0"/>
          <w:sz w:val="20"/>
          <w:szCs w:val="20"/>
        </w:rPr>
        <w:t>季成叶</w:t>
      </w:r>
      <w:r w:rsidRPr="00FD6780">
        <w:rPr>
          <w:color w:val="000000"/>
          <w:kern w:val="0"/>
          <w:sz w:val="20"/>
          <w:szCs w:val="20"/>
        </w:rPr>
        <w:t xml:space="preserve">. (2007). </w:t>
      </w:r>
      <w:r w:rsidRPr="00FD6780">
        <w:rPr>
          <w:rFonts w:ascii="SimSun" w:cs="SimSun" w:hint="eastAsia"/>
          <w:i/>
          <w:iCs/>
          <w:color w:val="000000"/>
          <w:kern w:val="0"/>
          <w:sz w:val="20"/>
          <w:szCs w:val="20"/>
        </w:rPr>
        <w:t>中国青少年健康相关</w:t>
      </w:r>
      <w:r w:rsidRPr="00FD6780">
        <w:rPr>
          <w:i/>
          <w:iCs/>
          <w:color w:val="000000"/>
          <w:kern w:val="0"/>
          <w:sz w:val="20"/>
          <w:szCs w:val="20"/>
        </w:rPr>
        <w:t>/</w:t>
      </w:r>
      <w:r w:rsidRPr="00FD6780">
        <w:rPr>
          <w:rFonts w:ascii="SimSun" w:cs="SimSun"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SimSun" w:cs="SimSun" w:hint="eastAsia"/>
          <w:color w:val="000000"/>
          <w:kern w:val="0"/>
          <w:sz w:val="20"/>
          <w:szCs w:val="20"/>
        </w:rPr>
        <w:t>北京大学医学出版社</w:t>
      </w:r>
      <w:r w:rsidRPr="00FD6780">
        <w:rPr>
          <w:color w:val="000000"/>
          <w:kern w:val="0"/>
          <w:sz w:val="20"/>
          <w:szCs w:val="20"/>
        </w:rPr>
        <w:t>.</w:t>
      </w:r>
      <w:bookmarkEnd w:id="333"/>
    </w:p>
    <w:p w14:paraId="0073A5BE" w14:textId="77777777" w:rsidR="00FD6780" w:rsidRPr="00FD6780" w:rsidRDefault="00FD6780" w:rsidP="00FD6780">
      <w:pPr>
        <w:autoSpaceDE w:val="0"/>
        <w:autoSpaceDN w:val="0"/>
        <w:adjustRightInd w:val="0"/>
        <w:ind w:left="240" w:firstLineChars="0" w:hanging="240"/>
        <w:rPr>
          <w:rFonts w:ascii="SimSun"/>
          <w:kern w:val="0"/>
          <w:szCs w:val="24"/>
        </w:rPr>
      </w:pPr>
      <w:bookmarkStart w:id="334" w:name="_neb361B2D9D_D0EE_4640_8792_D72F9BA85879"/>
      <w:r w:rsidRPr="00FD6780">
        <w:rPr>
          <w:rFonts w:ascii="SimSun" w:cs="SimSun" w:hint="eastAsia"/>
          <w:color w:val="000000"/>
          <w:kern w:val="0"/>
          <w:sz w:val="20"/>
          <w:szCs w:val="20"/>
        </w:rPr>
        <w:t>张明园</w:t>
      </w:r>
      <w:r w:rsidRPr="00FD6780">
        <w:rPr>
          <w:color w:val="000000"/>
          <w:kern w:val="0"/>
          <w:sz w:val="20"/>
          <w:szCs w:val="20"/>
        </w:rPr>
        <w:t xml:space="preserve">. (1998). </w:t>
      </w:r>
      <w:r w:rsidRPr="00FD6780">
        <w:rPr>
          <w:rFonts w:ascii="SimSun" w:cs="SimSun" w:hint="eastAsia"/>
          <w:i/>
          <w:iCs/>
          <w:color w:val="000000"/>
          <w:kern w:val="0"/>
          <w:sz w:val="20"/>
          <w:szCs w:val="20"/>
        </w:rPr>
        <w:t>精神科评定量表手册</w:t>
      </w:r>
      <w:r w:rsidRPr="00FD6780">
        <w:rPr>
          <w:color w:val="000000"/>
          <w:kern w:val="0"/>
          <w:sz w:val="20"/>
          <w:szCs w:val="20"/>
        </w:rPr>
        <w:t xml:space="preserve">. </w:t>
      </w:r>
      <w:r w:rsidRPr="00FD6780">
        <w:rPr>
          <w:rFonts w:ascii="SimSun" w:cs="SimSun" w:hint="eastAsia"/>
          <w:color w:val="000000"/>
          <w:kern w:val="0"/>
          <w:sz w:val="20"/>
          <w:szCs w:val="20"/>
        </w:rPr>
        <w:t>湖南科学技术出版社</w:t>
      </w:r>
      <w:r w:rsidRPr="00FD6780">
        <w:rPr>
          <w:color w:val="000000"/>
          <w:kern w:val="0"/>
          <w:sz w:val="20"/>
          <w:szCs w:val="20"/>
        </w:rPr>
        <w:t>.</w:t>
      </w:r>
      <w:bookmarkEnd w:id="334"/>
    </w:p>
    <w:p w14:paraId="6FAA10AF" w14:textId="77777777" w:rsidR="00FD6780" w:rsidRPr="00FD6780" w:rsidRDefault="00FD6780" w:rsidP="00FD6780">
      <w:pPr>
        <w:autoSpaceDE w:val="0"/>
        <w:autoSpaceDN w:val="0"/>
        <w:adjustRightInd w:val="0"/>
        <w:ind w:left="240" w:firstLineChars="0" w:hanging="240"/>
        <w:rPr>
          <w:rFonts w:ascii="SimSun"/>
          <w:kern w:val="0"/>
          <w:szCs w:val="24"/>
        </w:rPr>
      </w:pPr>
      <w:bookmarkStart w:id="335" w:name="_neb630B990F_84E5_480C_B579_CC8C841AC512"/>
      <w:r w:rsidRPr="00FD6780">
        <w:rPr>
          <w:rFonts w:ascii="SimSun" w:cs="SimSun" w:hint="eastAsia"/>
          <w:color w:val="000000"/>
          <w:kern w:val="0"/>
          <w:sz w:val="20"/>
          <w:szCs w:val="20"/>
        </w:rPr>
        <w:t>陈姜</w:t>
      </w:r>
      <w:r w:rsidRPr="00FD6780">
        <w:rPr>
          <w:color w:val="000000"/>
          <w:kern w:val="0"/>
          <w:sz w:val="20"/>
          <w:szCs w:val="20"/>
        </w:rPr>
        <w:t xml:space="preserve">, </w:t>
      </w:r>
      <w:r w:rsidRPr="00FD6780">
        <w:rPr>
          <w:rFonts w:ascii="SimSun" w:cs="SimSun" w:hint="eastAsia"/>
          <w:color w:val="000000"/>
          <w:kern w:val="0"/>
          <w:sz w:val="20"/>
          <w:szCs w:val="20"/>
        </w:rPr>
        <w:t>张德甫</w:t>
      </w:r>
      <w:r w:rsidRPr="00FD6780">
        <w:rPr>
          <w:color w:val="000000"/>
          <w:kern w:val="0"/>
          <w:sz w:val="20"/>
          <w:szCs w:val="20"/>
        </w:rPr>
        <w:t xml:space="preserve">, </w:t>
      </w:r>
      <w:r w:rsidRPr="00FD6780">
        <w:rPr>
          <w:rFonts w:ascii="SimSun" w:cs="SimSun" w:hint="eastAsia"/>
          <w:color w:val="000000"/>
          <w:kern w:val="0"/>
          <w:sz w:val="20"/>
          <w:szCs w:val="20"/>
        </w:rPr>
        <w:t>吴敏</w:t>
      </w:r>
      <w:r w:rsidRPr="00FD6780">
        <w:rPr>
          <w:color w:val="000000"/>
          <w:kern w:val="0"/>
          <w:sz w:val="20"/>
          <w:szCs w:val="20"/>
        </w:rPr>
        <w:t xml:space="preserve">, </w:t>
      </w:r>
      <w:r w:rsidRPr="00FD6780">
        <w:rPr>
          <w:rFonts w:ascii="SimSun" w:cs="SimSun" w:hint="eastAsia"/>
          <w:color w:val="000000"/>
          <w:kern w:val="0"/>
          <w:sz w:val="20"/>
          <w:szCs w:val="20"/>
        </w:rPr>
        <w:t>胡巧云</w:t>
      </w:r>
      <w:r w:rsidRPr="00FD6780">
        <w:rPr>
          <w:color w:val="000000"/>
          <w:kern w:val="0"/>
          <w:sz w:val="20"/>
          <w:szCs w:val="20"/>
        </w:rPr>
        <w:t xml:space="preserve">, </w:t>
      </w:r>
      <w:r w:rsidRPr="00FD6780">
        <w:rPr>
          <w:rFonts w:ascii="SimSun" w:cs="SimSun" w:hint="eastAsia"/>
          <w:color w:val="000000"/>
          <w:kern w:val="0"/>
          <w:sz w:val="20"/>
          <w:szCs w:val="20"/>
        </w:rPr>
        <w:t>徐俊娥</w:t>
      </w:r>
      <w:r w:rsidRPr="00FD6780">
        <w:rPr>
          <w:color w:val="000000"/>
          <w:kern w:val="0"/>
          <w:sz w:val="20"/>
          <w:szCs w:val="20"/>
        </w:rPr>
        <w:t xml:space="preserve">, </w:t>
      </w:r>
      <w:r w:rsidRPr="00FD6780">
        <w:rPr>
          <w:rFonts w:ascii="SimSun" w:cs="SimSun" w:hint="eastAsia"/>
          <w:color w:val="000000"/>
          <w:kern w:val="0"/>
          <w:sz w:val="20"/>
          <w:szCs w:val="20"/>
        </w:rPr>
        <w:t>付喜成</w:t>
      </w:r>
      <w:r w:rsidRPr="00FD6780">
        <w:rPr>
          <w:color w:val="000000"/>
          <w:kern w:val="0"/>
          <w:sz w:val="20"/>
          <w:szCs w:val="20"/>
        </w:rPr>
        <w:t xml:space="preserve">. (2000). </w:t>
      </w:r>
      <w:r w:rsidRPr="00FD6780">
        <w:rPr>
          <w:rFonts w:ascii="SimSun" w:cs="SimSun" w:hint="eastAsia"/>
          <w:color w:val="000000"/>
          <w:kern w:val="0"/>
          <w:sz w:val="20"/>
          <w:szCs w:val="20"/>
        </w:rPr>
        <w:t>中学生焦虑情绪调查</w:t>
      </w:r>
      <w:r w:rsidRPr="00FD6780">
        <w:rPr>
          <w:color w:val="000000"/>
          <w:kern w:val="0"/>
          <w:sz w:val="20"/>
          <w:szCs w:val="20"/>
        </w:rPr>
        <w:t xml:space="preserve">. </w:t>
      </w:r>
      <w:r w:rsidRPr="00FD6780">
        <w:rPr>
          <w:rFonts w:ascii="SimSun" w:cs="SimSun" w:hint="eastAsia"/>
          <w:i/>
          <w:iCs/>
          <w:color w:val="000000"/>
          <w:kern w:val="0"/>
          <w:sz w:val="20"/>
          <w:szCs w:val="20"/>
        </w:rPr>
        <w:t>中国校医</w:t>
      </w:r>
      <w:r w:rsidRPr="00FD6780">
        <w:rPr>
          <w:color w:val="000000"/>
          <w:kern w:val="0"/>
          <w:sz w:val="20"/>
          <w:szCs w:val="20"/>
        </w:rPr>
        <w:t>(04), 257-258.</w:t>
      </w:r>
      <w:bookmarkEnd w:id="335"/>
    </w:p>
    <w:p w14:paraId="6A4EFF49" w14:textId="77777777" w:rsidR="00FD6780" w:rsidRPr="00FD6780" w:rsidRDefault="00FD6780" w:rsidP="00FD6780">
      <w:pPr>
        <w:autoSpaceDE w:val="0"/>
        <w:autoSpaceDN w:val="0"/>
        <w:adjustRightInd w:val="0"/>
        <w:ind w:left="240" w:firstLineChars="0" w:hanging="240"/>
        <w:rPr>
          <w:rFonts w:ascii="SimSun"/>
          <w:kern w:val="0"/>
          <w:szCs w:val="24"/>
        </w:rPr>
      </w:pPr>
      <w:bookmarkStart w:id="336"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336"/>
    </w:p>
    <w:p w14:paraId="73A486AE" w14:textId="77777777" w:rsidR="00FD6780" w:rsidRPr="00FD6780" w:rsidRDefault="00FD6780" w:rsidP="00FD6780">
      <w:pPr>
        <w:autoSpaceDE w:val="0"/>
        <w:autoSpaceDN w:val="0"/>
        <w:adjustRightInd w:val="0"/>
        <w:ind w:left="240" w:firstLineChars="0" w:hanging="240"/>
        <w:rPr>
          <w:rFonts w:ascii="SimSun"/>
          <w:kern w:val="0"/>
          <w:szCs w:val="24"/>
        </w:rPr>
      </w:pPr>
      <w:bookmarkStart w:id="337" w:name="_neb3F8CCE6C_585D_467A_9538_3D31B41B5615"/>
      <w:r w:rsidRPr="00FD6780">
        <w:rPr>
          <w:rFonts w:ascii="SimSun" w:cs="SimSun" w:hint="eastAsia"/>
          <w:color w:val="000000"/>
          <w:kern w:val="0"/>
          <w:sz w:val="20"/>
          <w:szCs w:val="20"/>
        </w:rPr>
        <w:t>王汝展</w:t>
      </w:r>
      <w:r w:rsidRPr="00FD6780">
        <w:rPr>
          <w:color w:val="000000"/>
          <w:kern w:val="0"/>
          <w:sz w:val="20"/>
          <w:szCs w:val="20"/>
        </w:rPr>
        <w:t xml:space="preserve">, </w:t>
      </w:r>
      <w:r w:rsidRPr="00FD6780">
        <w:rPr>
          <w:rFonts w:ascii="SimSun" w:cs="SimSun" w:hint="eastAsia"/>
          <w:color w:val="000000"/>
          <w:kern w:val="0"/>
          <w:sz w:val="20"/>
          <w:szCs w:val="20"/>
        </w:rPr>
        <w:t>刘兰芬</w:t>
      </w:r>
      <w:r w:rsidRPr="00FD6780">
        <w:rPr>
          <w:color w:val="000000"/>
          <w:kern w:val="0"/>
          <w:sz w:val="20"/>
          <w:szCs w:val="20"/>
        </w:rPr>
        <w:t xml:space="preserve">, </w:t>
      </w:r>
      <w:r w:rsidRPr="00FD6780">
        <w:rPr>
          <w:rFonts w:ascii="SimSun" w:cs="SimSun" w:hint="eastAsia"/>
          <w:color w:val="000000"/>
          <w:kern w:val="0"/>
          <w:sz w:val="20"/>
          <w:szCs w:val="20"/>
        </w:rPr>
        <w:t>葛红敏</w:t>
      </w:r>
      <w:r w:rsidRPr="00FD6780">
        <w:rPr>
          <w:color w:val="000000"/>
          <w:kern w:val="0"/>
          <w:sz w:val="20"/>
          <w:szCs w:val="20"/>
        </w:rPr>
        <w:t xml:space="preserve">, </w:t>
      </w:r>
      <w:r w:rsidRPr="00FD6780">
        <w:rPr>
          <w:rFonts w:ascii="SimSun" w:cs="SimSun" w:hint="eastAsia"/>
          <w:color w:val="000000"/>
          <w:kern w:val="0"/>
          <w:sz w:val="20"/>
          <w:szCs w:val="20"/>
        </w:rPr>
        <w:t>韩建波</w:t>
      </w:r>
      <w:r w:rsidRPr="00FD6780">
        <w:rPr>
          <w:color w:val="000000"/>
          <w:kern w:val="0"/>
          <w:sz w:val="20"/>
          <w:szCs w:val="20"/>
        </w:rPr>
        <w:t>. (2009). ZUNG</w:t>
      </w:r>
      <w:r w:rsidRPr="00FD6780">
        <w:rPr>
          <w:rFonts w:ascii="SimSun" w:cs="SimSun" w:hint="eastAsia"/>
          <w:color w:val="000000"/>
          <w:kern w:val="0"/>
          <w:sz w:val="20"/>
          <w:szCs w:val="20"/>
        </w:rPr>
        <w:t>氏抑郁自评量表</w:t>
      </w:r>
      <w:r w:rsidRPr="00FD6780">
        <w:rPr>
          <w:color w:val="000000"/>
          <w:kern w:val="0"/>
          <w:sz w:val="20"/>
          <w:szCs w:val="20"/>
        </w:rPr>
        <w:t>(SDS)</w:t>
      </w:r>
      <w:r w:rsidRPr="00FD6780">
        <w:rPr>
          <w:rFonts w:ascii="SimSun" w:cs="SimSun"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SimSun" w:cs="SimSun"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337"/>
    </w:p>
    <w:p w14:paraId="09CFC863" w14:textId="77777777" w:rsidR="00FD6780" w:rsidRPr="00FD6780" w:rsidRDefault="00FD6780" w:rsidP="00FD6780">
      <w:pPr>
        <w:autoSpaceDE w:val="0"/>
        <w:autoSpaceDN w:val="0"/>
        <w:adjustRightInd w:val="0"/>
        <w:ind w:left="240" w:firstLineChars="0" w:hanging="240"/>
        <w:rPr>
          <w:rFonts w:ascii="SimSun"/>
          <w:kern w:val="0"/>
          <w:szCs w:val="24"/>
        </w:rPr>
      </w:pPr>
      <w:bookmarkStart w:id="338"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338"/>
    </w:p>
    <w:p w14:paraId="03472528" w14:textId="77777777" w:rsidR="00FD6780" w:rsidRPr="00FD6780" w:rsidRDefault="00FD6780" w:rsidP="00FD6780">
      <w:pPr>
        <w:autoSpaceDE w:val="0"/>
        <w:autoSpaceDN w:val="0"/>
        <w:adjustRightInd w:val="0"/>
        <w:ind w:left="240" w:firstLineChars="0" w:hanging="240"/>
        <w:rPr>
          <w:rFonts w:ascii="SimSun"/>
          <w:kern w:val="0"/>
          <w:szCs w:val="24"/>
        </w:rPr>
      </w:pPr>
      <w:bookmarkStart w:id="339" w:name="_nebD23E8758_C28F_4555_ADD8_AE4433BD5A6D"/>
      <w:r w:rsidRPr="00FD6780">
        <w:rPr>
          <w:rFonts w:ascii="SimSun" w:cs="SimSun" w:hint="eastAsia"/>
          <w:color w:val="000000"/>
          <w:kern w:val="0"/>
          <w:sz w:val="20"/>
          <w:szCs w:val="20"/>
        </w:rPr>
        <w:t>任艳峰</w:t>
      </w:r>
      <w:r w:rsidRPr="00FD6780">
        <w:rPr>
          <w:color w:val="000000"/>
          <w:kern w:val="0"/>
          <w:sz w:val="20"/>
          <w:szCs w:val="20"/>
        </w:rPr>
        <w:t xml:space="preserve">, </w:t>
      </w:r>
      <w:r w:rsidRPr="00FD6780">
        <w:rPr>
          <w:rFonts w:ascii="SimSun" w:cs="SimSun" w:hint="eastAsia"/>
          <w:color w:val="000000"/>
          <w:kern w:val="0"/>
          <w:sz w:val="20"/>
          <w:szCs w:val="20"/>
        </w:rPr>
        <w:t>翟强</w:t>
      </w:r>
      <w:r w:rsidRPr="00FD6780">
        <w:rPr>
          <w:color w:val="000000"/>
          <w:kern w:val="0"/>
          <w:sz w:val="20"/>
          <w:szCs w:val="20"/>
        </w:rPr>
        <w:t xml:space="preserve">, </w:t>
      </w:r>
      <w:r w:rsidRPr="00FD6780">
        <w:rPr>
          <w:rFonts w:ascii="SimSun" w:cs="SimSun" w:hint="eastAsia"/>
          <w:color w:val="000000"/>
          <w:kern w:val="0"/>
          <w:sz w:val="20"/>
          <w:szCs w:val="20"/>
        </w:rPr>
        <w:t>王素珍</w:t>
      </w:r>
      <w:r w:rsidRPr="00FD6780">
        <w:rPr>
          <w:color w:val="000000"/>
          <w:kern w:val="0"/>
          <w:sz w:val="20"/>
          <w:szCs w:val="20"/>
        </w:rPr>
        <w:t xml:space="preserve">. (2015). </w:t>
      </w:r>
      <w:r w:rsidRPr="00FD6780">
        <w:rPr>
          <w:rFonts w:ascii="SimSun" w:cs="SimSun" w:hint="eastAsia"/>
          <w:color w:val="000000"/>
          <w:kern w:val="0"/>
          <w:sz w:val="20"/>
          <w:szCs w:val="20"/>
        </w:rPr>
        <w:t>初中生睡眠质量与肥胖的相关性分析</w:t>
      </w:r>
      <w:r w:rsidRPr="00FD6780">
        <w:rPr>
          <w:color w:val="000000"/>
          <w:kern w:val="0"/>
          <w:sz w:val="20"/>
          <w:szCs w:val="20"/>
        </w:rPr>
        <w:t xml:space="preserve">. </w:t>
      </w:r>
      <w:r w:rsidRPr="00FD6780">
        <w:rPr>
          <w:rFonts w:ascii="SimSun" w:cs="SimSun"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339"/>
    </w:p>
    <w:p w14:paraId="5B6922EE" w14:textId="77777777" w:rsidR="00FD6780" w:rsidRPr="00FD6780" w:rsidRDefault="00FD6780" w:rsidP="00FD6780">
      <w:pPr>
        <w:autoSpaceDE w:val="0"/>
        <w:autoSpaceDN w:val="0"/>
        <w:adjustRightInd w:val="0"/>
        <w:ind w:left="240" w:firstLineChars="0" w:hanging="240"/>
        <w:rPr>
          <w:rFonts w:ascii="SimSun"/>
          <w:kern w:val="0"/>
          <w:szCs w:val="24"/>
        </w:rPr>
      </w:pPr>
      <w:bookmarkStart w:id="340" w:name="_neb357BB6B7_3EDE_4236_A0D6_F7F7648A74A5"/>
      <w:r w:rsidRPr="00FD6780">
        <w:rPr>
          <w:rFonts w:ascii="SimSun" w:cs="SimSun" w:hint="eastAsia"/>
          <w:color w:val="000000"/>
          <w:kern w:val="0"/>
          <w:sz w:val="20"/>
          <w:szCs w:val="20"/>
        </w:rPr>
        <w:t>苏春燕</w:t>
      </w:r>
      <w:r w:rsidRPr="00FD6780">
        <w:rPr>
          <w:color w:val="000000"/>
          <w:kern w:val="0"/>
          <w:sz w:val="20"/>
          <w:szCs w:val="20"/>
        </w:rPr>
        <w:t xml:space="preserve">, </w:t>
      </w:r>
      <w:r w:rsidRPr="00FD6780">
        <w:rPr>
          <w:rFonts w:ascii="SimSun" w:cs="SimSun" w:hint="eastAsia"/>
          <w:color w:val="000000"/>
          <w:kern w:val="0"/>
          <w:sz w:val="20"/>
          <w:szCs w:val="20"/>
        </w:rPr>
        <w:t>张洪君</w:t>
      </w:r>
      <w:r w:rsidRPr="00FD6780">
        <w:rPr>
          <w:color w:val="000000"/>
          <w:kern w:val="0"/>
          <w:sz w:val="20"/>
          <w:szCs w:val="20"/>
        </w:rPr>
        <w:t xml:space="preserve">, </w:t>
      </w:r>
      <w:r w:rsidRPr="00FD6780">
        <w:rPr>
          <w:rFonts w:ascii="SimSun" w:cs="SimSun" w:hint="eastAsia"/>
          <w:color w:val="000000"/>
          <w:kern w:val="0"/>
          <w:sz w:val="20"/>
          <w:szCs w:val="20"/>
        </w:rPr>
        <w:t>王宜芝</w:t>
      </w:r>
      <w:r w:rsidRPr="00FD6780">
        <w:rPr>
          <w:color w:val="000000"/>
          <w:kern w:val="0"/>
          <w:sz w:val="20"/>
          <w:szCs w:val="20"/>
        </w:rPr>
        <w:t xml:space="preserve">. (2003). </w:t>
      </w:r>
      <w:r w:rsidRPr="00FD6780">
        <w:rPr>
          <w:rFonts w:ascii="SimSun" w:cs="SimSun" w:hint="eastAsia"/>
          <w:color w:val="000000"/>
          <w:kern w:val="0"/>
          <w:sz w:val="20"/>
          <w:szCs w:val="20"/>
        </w:rPr>
        <w:t>癌症末期病人家属感受和需求的调查</w:t>
      </w:r>
      <w:r w:rsidRPr="00FD6780">
        <w:rPr>
          <w:color w:val="000000"/>
          <w:kern w:val="0"/>
          <w:sz w:val="20"/>
          <w:szCs w:val="20"/>
        </w:rPr>
        <w:t xml:space="preserve">. </w:t>
      </w:r>
      <w:r w:rsidRPr="00FD6780">
        <w:rPr>
          <w:rFonts w:ascii="SimSun" w:cs="SimSun" w:hint="eastAsia"/>
          <w:i/>
          <w:iCs/>
          <w:color w:val="000000"/>
          <w:kern w:val="0"/>
          <w:sz w:val="20"/>
          <w:szCs w:val="20"/>
        </w:rPr>
        <w:t>护理研究</w:t>
      </w:r>
      <w:r w:rsidRPr="00FD6780">
        <w:rPr>
          <w:color w:val="000000"/>
          <w:kern w:val="0"/>
          <w:sz w:val="20"/>
          <w:szCs w:val="20"/>
        </w:rPr>
        <w:t>(09), 519-520.</w:t>
      </w:r>
      <w:bookmarkEnd w:id="340"/>
    </w:p>
    <w:p w14:paraId="6B6DF587" w14:textId="77777777" w:rsidR="00FD6780" w:rsidRPr="00FD6780" w:rsidRDefault="00FD6780" w:rsidP="00FD6780">
      <w:pPr>
        <w:autoSpaceDE w:val="0"/>
        <w:autoSpaceDN w:val="0"/>
        <w:adjustRightInd w:val="0"/>
        <w:ind w:left="240" w:firstLineChars="0" w:hanging="240"/>
        <w:rPr>
          <w:rFonts w:ascii="SimSun"/>
          <w:kern w:val="0"/>
          <w:szCs w:val="24"/>
        </w:rPr>
      </w:pPr>
      <w:bookmarkStart w:id="341" w:name="_neb1288E970_48E8_4684_92ED_1EA07F937122"/>
      <w:r w:rsidRPr="00FD6780">
        <w:rPr>
          <w:rFonts w:ascii="SimSun" w:cs="SimSun" w:hint="eastAsia"/>
          <w:color w:val="000000"/>
          <w:kern w:val="0"/>
          <w:sz w:val="20"/>
          <w:szCs w:val="20"/>
        </w:rPr>
        <w:t>张作记</w:t>
      </w:r>
      <w:r w:rsidRPr="00FD6780">
        <w:rPr>
          <w:color w:val="000000"/>
          <w:kern w:val="0"/>
          <w:sz w:val="20"/>
          <w:szCs w:val="20"/>
        </w:rPr>
        <w:t xml:space="preserve">. (2005). </w:t>
      </w:r>
      <w:r w:rsidRPr="00FD6780">
        <w:rPr>
          <w:rFonts w:ascii="SimSun" w:cs="SimSun" w:hint="eastAsia"/>
          <w:i/>
          <w:iCs/>
          <w:color w:val="000000"/>
          <w:kern w:val="0"/>
          <w:sz w:val="20"/>
          <w:szCs w:val="20"/>
        </w:rPr>
        <w:t>行为医学量表手册</w:t>
      </w:r>
      <w:r w:rsidRPr="00FD6780">
        <w:rPr>
          <w:color w:val="000000"/>
          <w:kern w:val="0"/>
          <w:sz w:val="20"/>
          <w:szCs w:val="20"/>
        </w:rPr>
        <w:t xml:space="preserve">. </w:t>
      </w:r>
      <w:r w:rsidRPr="00FD6780">
        <w:rPr>
          <w:rFonts w:ascii="SimSun" w:cs="SimSun" w:hint="eastAsia"/>
          <w:color w:val="000000"/>
          <w:kern w:val="0"/>
          <w:sz w:val="20"/>
          <w:szCs w:val="20"/>
        </w:rPr>
        <w:t>行为医学量表手册</w:t>
      </w:r>
      <w:r w:rsidRPr="00FD6780">
        <w:rPr>
          <w:color w:val="000000"/>
          <w:kern w:val="0"/>
          <w:sz w:val="20"/>
          <w:szCs w:val="20"/>
        </w:rPr>
        <w:t>.</w:t>
      </w:r>
      <w:bookmarkEnd w:id="341"/>
    </w:p>
    <w:p w14:paraId="7471308E" w14:textId="77777777" w:rsidR="00FD6780" w:rsidRPr="00FD6780" w:rsidRDefault="00FD6780" w:rsidP="00FD6780">
      <w:pPr>
        <w:autoSpaceDE w:val="0"/>
        <w:autoSpaceDN w:val="0"/>
        <w:adjustRightInd w:val="0"/>
        <w:ind w:left="240" w:firstLineChars="0" w:hanging="240"/>
        <w:rPr>
          <w:rFonts w:ascii="SimSun"/>
          <w:kern w:val="0"/>
          <w:szCs w:val="24"/>
        </w:rPr>
      </w:pPr>
      <w:bookmarkStart w:id="342" w:name="_neb916675DA_D1F9_44DA_AF0F_5DBFA0842DA5"/>
      <w:r w:rsidRPr="00FD6780">
        <w:rPr>
          <w:rFonts w:ascii="SimSun" w:cs="SimSun" w:hint="eastAsia"/>
          <w:color w:val="000000"/>
          <w:kern w:val="0"/>
          <w:sz w:val="20"/>
          <w:szCs w:val="20"/>
        </w:rPr>
        <w:t>姚树桥</w:t>
      </w:r>
      <w:r w:rsidRPr="00FD6780">
        <w:rPr>
          <w:color w:val="000000"/>
          <w:kern w:val="0"/>
          <w:sz w:val="20"/>
          <w:szCs w:val="20"/>
        </w:rPr>
        <w:t xml:space="preserve">, </w:t>
      </w:r>
      <w:r w:rsidRPr="00FD6780">
        <w:rPr>
          <w:rFonts w:ascii="SimSun" w:cs="SimSun" w:hint="eastAsia"/>
          <w:color w:val="000000"/>
          <w:kern w:val="0"/>
          <w:sz w:val="20"/>
          <w:szCs w:val="20"/>
        </w:rPr>
        <w:t>孙学礼</w:t>
      </w:r>
      <w:r w:rsidRPr="00FD6780">
        <w:rPr>
          <w:color w:val="000000"/>
          <w:kern w:val="0"/>
          <w:sz w:val="20"/>
          <w:szCs w:val="20"/>
        </w:rPr>
        <w:t xml:space="preserve">. (2008). </w:t>
      </w:r>
      <w:r w:rsidRPr="00FD6780">
        <w:rPr>
          <w:rFonts w:ascii="SimSun" w:cs="SimSun" w:hint="eastAsia"/>
          <w:i/>
          <w:iCs/>
          <w:color w:val="000000"/>
          <w:kern w:val="0"/>
          <w:sz w:val="20"/>
          <w:szCs w:val="20"/>
        </w:rPr>
        <w:t>医学心理学</w:t>
      </w:r>
      <w:r w:rsidRPr="00FD6780">
        <w:rPr>
          <w:i/>
          <w:iCs/>
          <w:color w:val="000000"/>
          <w:kern w:val="0"/>
          <w:sz w:val="20"/>
          <w:szCs w:val="20"/>
        </w:rPr>
        <w:t>.</w:t>
      </w:r>
      <w:r w:rsidRPr="00FD6780">
        <w:rPr>
          <w:rFonts w:ascii="SimSun" w:cs="SimSun" w:hint="eastAsia"/>
          <w:i/>
          <w:iCs/>
          <w:color w:val="000000"/>
          <w:kern w:val="0"/>
          <w:sz w:val="20"/>
          <w:szCs w:val="20"/>
        </w:rPr>
        <w:t>第</w:t>
      </w:r>
      <w:r w:rsidRPr="00FD6780">
        <w:rPr>
          <w:i/>
          <w:iCs/>
          <w:color w:val="000000"/>
          <w:kern w:val="0"/>
          <w:sz w:val="20"/>
          <w:szCs w:val="20"/>
        </w:rPr>
        <w:t>5</w:t>
      </w:r>
      <w:r w:rsidRPr="00FD6780">
        <w:rPr>
          <w:rFonts w:ascii="SimSun" w:cs="SimSun" w:hint="eastAsia"/>
          <w:i/>
          <w:iCs/>
          <w:color w:val="000000"/>
          <w:kern w:val="0"/>
          <w:sz w:val="20"/>
          <w:szCs w:val="20"/>
        </w:rPr>
        <w:t>版</w:t>
      </w:r>
      <w:r w:rsidRPr="00FD6780">
        <w:rPr>
          <w:color w:val="000000"/>
          <w:kern w:val="0"/>
          <w:sz w:val="20"/>
          <w:szCs w:val="20"/>
        </w:rPr>
        <w:t xml:space="preserve">. </w:t>
      </w:r>
      <w:r w:rsidRPr="00FD6780">
        <w:rPr>
          <w:rFonts w:ascii="SimSun" w:cs="SimSun" w:hint="eastAsia"/>
          <w:color w:val="000000"/>
          <w:kern w:val="0"/>
          <w:sz w:val="20"/>
          <w:szCs w:val="20"/>
        </w:rPr>
        <w:t>医学心理学</w:t>
      </w:r>
      <w:r w:rsidRPr="00FD6780">
        <w:rPr>
          <w:color w:val="000000"/>
          <w:kern w:val="0"/>
          <w:sz w:val="20"/>
          <w:szCs w:val="20"/>
        </w:rPr>
        <w:t>.</w:t>
      </w:r>
      <w:r w:rsidRPr="00FD6780">
        <w:rPr>
          <w:rFonts w:ascii="SimSun" w:cs="SimSun" w:hint="eastAsia"/>
          <w:color w:val="000000"/>
          <w:kern w:val="0"/>
          <w:sz w:val="20"/>
          <w:szCs w:val="20"/>
        </w:rPr>
        <w:t>第</w:t>
      </w:r>
      <w:r w:rsidRPr="00FD6780">
        <w:rPr>
          <w:color w:val="000000"/>
          <w:kern w:val="0"/>
          <w:sz w:val="20"/>
          <w:szCs w:val="20"/>
        </w:rPr>
        <w:t>5</w:t>
      </w:r>
      <w:r w:rsidRPr="00FD6780">
        <w:rPr>
          <w:rFonts w:ascii="SimSun" w:cs="SimSun" w:hint="eastAsia"/>
          <w:color w:val="000000"/>
          <w:kern w:val="0"/>
          <w:sz w:val="20"/>
          <w:szCs w:val="20"/>
        </w:rPr>
        <w:t>版</w:t>
      </w:r>
      <w:r w:rsidRPr="00FD6780">
        <w:rPr>
          <w:color w:val="000000"/>
          <w:kern w:val="0"/>
          <w:sz w:val="20"/>
          <w:szCs w:val="20"/>
        </w:rPr>
        <w:t>.</w:t>
      </w:r>
      <w:bookmarkEnd w:id="342"/>
    </w:p>
    <w:p w14:paraId="3560A2CF" w14:textId="77777777" w:rsidR="00FD6780" w:rsidRPr="00FD6780" w:rsidRDefault="00FD6780" w:rsidP="00FD6780">
      <w:pPr>
        <w:autoSpaceDE w:val="0"/>
        <w:autoSpaceDN w:val="0"/>
        <w:adjustRightInd w:val="0"/>
        <w:ind w:left="240" w:firstLineChars="0" w:hanging="240"/>
        <w:rPr>
          <w:rFonts w:ascii="SimSun"/>
          <w:kern w:val="0"/>
          <w:szCs w:val="24"/>
        </w:rPr>
      </w:pPr>
      <w:bookmarkStart w:id="343" w:name="_nebB4C5C8B2_0074_4168_BC50_57B95A8AB575"/>
      <w:r w:rsidRPr="00FD6780">
        <w:rPr>
          <w:rFonts w:ascii="SimSun" w:cs="SimSun" w:hint="eastAsia"/>
          <w:color w:val="000000"/>
          <w:kern w:val="0"/>
          <w:sz w:val="20"/>
          <w:szCs w:val="20"/>
        </w:rPr>
        <w:t>戴晓阳</w:t>
      </w:r>
      <w:r w:rsidRPr="00FD6780">
        <w:rPr>
          <w:color w:val="000000"/>
          <w:kern w:val="0"/>
          <w:sz w:val="20"/>
          <w:szCs w:val="20"/>
        </w:rPr>
        <w:t xml:space="preserve">. (2010). </w:t>
      </w:r>
      <w:r w:rsidRPr="00FD6780">
        <w:rPr>
          <w:rFonts w:ascii="SimSun" w:cs="SimSun" w:hint="eastAsia"/>
          <w:i/>
          <w:iCs/>
          <w:color w:val="000000"/>
          <w:kern w:val="0"/>
          <w:sz w:val="20"/>
          <w:szCs w:val="20"/>
        </w:rPr>
        <w:t>常用心理评估量表手册</w:t>
      </w:r>
      <w:r w:rsidRPr="00FD6780">
        <w:rPr>
          <w:color w:val="000000"/>
          <w:kern w:val="0"/>
          <w:sz w:val="20"/>
          <w:szCs w:val="20"/>
        </w:rPr>
        <w:t xml:space="preserve">. </w:t>
      </w:r>
      <w:r w:rsidRPr="00FD6780">
        <w:rPr>
          <w:rFonts w:ascii="SimSun" w:cs="SimSun" w:hint="eastAsia"/>
          <w:color w:val="000000"/>
          <w:kern w:val="0"/>
          <w:sz w:val="20"/>
          <w:szCs w:val="20"/>
        </w:rPr>
        <w:t>人民军医出版社</w:t>
      </w:r>
      <w:r w:rsidRPr="00FD6780">
        <w:rPr>
          <w:color w:val="000000"/>
          <w:kern w:val="0"/>
          <w:sz w:val="20"/>
          <w:szCs w:val="20"/>
        </w:rPr>
        <w:t>.</w:t>
      </w:r>
      <w:bookmarkEnd w:id="343"/>
    </w:p>
    <w:p w14:paraId="5752B657" w14:textId="77777777" w:rsidR="00FD6780" w:rsidRPr="00FD6780" w:rsidRDefault="00FD6780" w:rsidP="00FD6780">
      <w:pPr>
        <w:autoSpaceDE w:val="0"/>
        <w:autoSpaceDN w:val="0"/>
        <w:adjustRightInd w:val="0"/>
        <w:ind w:left="240" w:firstLineChars="0" w:hanging="240"/>
        <w:rPr>
          <w:rFonts w:ascii="SimSun"/>
          <w:kern w:val="0"/>
          <w:szCs w:val="24"/>
        </w:rPr>
      </w:pPr>
      <w:bookmarkStart w:id="344" w:name="_neb91EB00FB_3DA0_4011_A726_2E465EF7F786"/>
      <w:r w:rsidRPr="00FD6780">
        <w:rPr>
          <w:rFonts w:ascii="SimSun" w:cs="SimSun" w:hint="eastAsia"/>
          <w:color w:val="000000"/>
          <w:kern w:val="0"/>
          <w:sz w:val="20"/>
          <w:szCs w:val="20"/>
        </w:rPr>
        <w:t>王俊</w:t>
      </w:r>
      <w:r w:rsidRPr="00FD6780">
        <w:rPr>
          <w:color w:val="000000"/>
          <w:kern w:val="0"/>
          <w:sz w:val="20"/>
          <w:szCs w:val="20"/>
        </w:rPr>
        <w:t xml:space="preserve">, </w:t>
      </w:r>
      <w:r w:rsidRPr="00FD6780">
        <w:rPr>
          <w:rFonts w:ascii="SimSun" w:cs="SimSun" w:hint="eastAsia"/>
          <w:color w:val="000000"/>
          <w:kern w:val="0"/>
          <w:sz w:val="20"/>
          <w:szCs w:val="20"/>
        </w:rPr>
        <w:t>金岳龙</w:t>
      </w:r>
      <w:r w:rsidRPr="00FD6780">
        <w:rPr>
          <w:color w:val="000000"/>
          <w:kern w:val="0"/>
          <w:sz w:val="20"/>
          <w:szCs w:val="20"/>
        </w:rPr>
        <w:t xml:space="preserve">, </w:t>
      </w:r>
      <w:r w:rsidRPr="00FD6780">
        <w:rPr>
          <w:rFonts w:ascii="SimSun" w:cs="SimSun" w:hint="eastAsia"/>
          <w:color w:val="000000"/>
          <w:kern w:val="0"/>
          <w:sz w:val="20"/>
          <w:szCs w:val="20"/>
        </w:rPr>
        <w:t>陈燕</w:t>
      </w:r>
      <w:r w:rsidRPr="00FD6780">
        <w:rPr>
          <w:color w:val="000000"/>
          <w:kern w:val="0"/>
          <w:sz w:val="20"/>
          <w:szCs w:val="20"/>
        </w:rPr>
        <w:t xml:space="preserve">, </w:t>
      </w:r>
      <w:r w:rsidRPr="00FD6780">
        <w:rPr>
          <w:rFonts w:ascii="SimSun" w:cs="SimSun" w:hint="eastAsia"/>
          <w:color w:val="000000"/>
          <w:kern w:val="0"/>
          <w:sz w:val="20"/>
          <w:szCs w:val="20"/>
        </w:rPr>
        <w:t>余结根</w:t>
      </w:r>
      <w:r w:rsidRPr="00FD6780">
        <w:rPr>
          <w:color w:val="000000"/>
          <w:kern w:val="0"/>
          <w:sz w:val="20"/>
          <w:szCs w:val="20"/>
        </w:rPr>
        <w:t xml:space="preserve">, </w:t>
      </w:r>
      <w:r w:rsidRPr="00FD6780">
        <w:rPr>
          <w:rFonts w:ascii="SimSun" w:cs="SimSun" w:hint="eastAsia"/>
          <w:color w:val="000000"/>
          <w:kern w:val="0"/>
          <w:sz w:val="20"/>
          <w:szCs w:val="20"/>
        </w:rPr>
        <w:t>贺连平</w:t>
      </w:r>
      <w:r w:rsidRPr="00FD6780">
        <w:rPr>
          <w:color w:val="000000"/>
          <w:kern w:val="0"/>
          <w:sz w:val="20"/>
          <w:szCs w:val="20"/>
        </w:rPr>
        <w:t xml:space="preserve">, </w:t>
      </w:r>
      <w:r w:rsidRPr="00FD6780">
        <w:rPr>
          <w:rFonts w:ascii="SimSun" w:cs="SimSun" w:hint="eastAsia"/>
          <w:color w:val="000000"/>
          <w:kern w:val="0"/>
          <w:sz w:val="20"/>
          <w:szCs w:val="20"/>
        </w:rPr>
        <w:t>姚应水</w:t>
      </w:r>
      <w:r w:rsidRPr="00FD6780">
        <w:rPr>
          <w:color w:val="000000"/>
          <w:kern w:val="0"/>
          <w:sz w:val="20"/>
          <w:szCs w:val="20"/>
        </w:rPr>
        <w:t xml:space="preserve">. (2013). </w:t>
      </w:r>
      <w:r w:rsidRPr="00FD6780">
        <w:rPr>
          <w:rFonts w:ascii="SimSun" w:cs="SimSun"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SimSun" w:cs="SimSun"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344"/>
    </w:p>
    <w:p w14:paraId="1B2A0AF7" w14:textId="77777777" w:rsidR="00FD6780" w:rsidRPr="00FD6780" w:rsidRDefault="00FD6780" w:rsidP="00FD6780">
      <w:pPr>
        <w:autoSpaceDE w:val="0"/>
        <w:autoSpaceDN w:val="0"/>
        <w:adjustRightInd w:val="0"/>
        <w:ind w:left="240" w:firstLineChars="0" w:hanging="240"/>
        <w:rPr>
          <w:rFonts w:ascii="SimSun"/>
          <w:kern w:val="0"/>
          <w:szCs w:val="24"/>
        </w:rPr>
      </w:pPr>
      <w:bookmarkStart w:id="345" w:name="_neb1CB0A5F4_A826_4511_9985_3B5B342759B6"/>
      <w:r w:rsidRPr="00FD6780">
        <w:rPr>
          <w:rFonts w:ascii="SimSun" w:cs="SimSun" w:hint="eastAsia"/>
          <w:color w:val="000000"/>
          <w:kern w:val="0"/>
          <w:sz w:val="20"/>
          <w:szCs w:val="20"/>
        </w:rPr>
        <w:t>崔庆霞</w:t>
      </w:r>
      <w:r w:rsidRPr="00FD6780">
        <w:rPr>
          <w:color w:val="000000"/>
          <w:kern w:val="0"/>
          <w:sz w:val="20"/>
          <w:szCs w:val="20"/>
        </w:rPr>
        <w:t xml:space="preserve">, </w:t>
      </w:r>
      <w:r w:rsidRPr="00FD6780">
        <w:rPr>
          <w:rFonts w:ascii="SimSun" w:cs="SimSun" w:hint="eastAsia"/>
          <w:color w:val="000000"/>
          <w:kern w:val="0"/>
          <w:sz w:val="20"/>
          <w:szCs w:val="20"/>
        </w:rPr>
        <w:t>王在翔</w:t>
      </w:r>
      <w:r w:rsidRPr="00FD6780">
        <w:rPr>
          <w:color w:val="000000"/>
          <w:kern w:val="0"/>
          <w:sz w:val="20"/>
          <w:szCs w:val="20"/>
        </w:rPr>
        <w:t xml:space="preserve">. (2014). </w:t>
      </w:r>
      <w:r w:rsidRPr="00FD6780">
        <w:rPr>
          <w:rFonts w:ascii="SimSun" w:cs="SimSun" w:hint="eastAsia"/>
          <w:color w:val="000000"/>
          <w:kern w:val="0"/>
          <w:sz w:val="20"/>
          <w:szCs w:val="20"/>
        </w:rPr>
        <w:t>大学生抑郁现状调查及影响因素研究</w:t>
      </w:r>
      <w:r w:rsidRPr="00FD6780">
        <w:rPr>
          <w:color w:val="000000"/>
          <w:kern w:val="0"/>
          <w:sz w:val="20"/>
          <w:szCs w:val="20"/>
        </w:rPr>
        <w:t xml:space="preserve">. </w:t>
      </w:r>
      <w:r w:rsidRPr="00FD6780">
        <w:rPr>
          <w:rFonts w:ascii="SimSun" w:cs="SimSun"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345"/>
    </w:p>
    <w:p w14:paraId="36F353AA" w14:textId="77777777" w:rsidR="00FD6780" w:rsidRPr="00FD6780" w:rsidRDefault="00FD6780" w:rsidP="00FD6780">
      <w:pPr>
        <w:autoSpaceDE w:val="0"/>
        <w:autoSpaceDN w:val="0"/>
        <w:adjustRightInd w:val="0"/>
        <w:ind w:left="240" w:firstLineChars="0" w:hanging="240"/>
        <w:rPr>
          <w:rFonts w:ascii="SimSun"/>
          <w:kern w:val="0"/>
          <w:szCs w:val="24"/>
        </w:rPr>
      </w:pPr>
      <w:bookmarkStart w:id="346" w:name="_nebEF74CF9C_ACAA_4014_90A6_36352F94E03A"/>
      <w:r w:rsidRPr="00FD6780">
        <w:rPr>
          <w:rFonts w:ascii="SimSun" w:cs="SimSun" w:hint="eastAsia"/>
          <w:color w:val="000000"/>
          <w:kern w:val="0"/>
          <w:sz w:val="20"/>
          <w:szCs w:val="20"/>
        </w:rPr>
        <w:t>段泉泉</w:t>
      </w:r>
      <w:r w:rsidRPr="00FD6780">
        <w:rPr>
          <w:color w:val="000000"/>
          <w:kern w:val="0"/>
          <w:sz w:val="20"/>
          <w:szCs w:val="20"/>
        </w:rPr>
        <w:t xml:space="preserve">, </w:t>
      </w:r>
      <w:r w:rsidRPr="00FD6780">
        <w:rPr>
          <w:rFonts w:ascii="SimSun" w:cs="SimSun" w:hint="eastAsia"/>
          <w:color w:val="000000"/>
          <w:kern w:val="0"/>
          <w:sz w:val="20"/>
          <w:szCs w:val="20"/>
        </w:rPr>
        <w:t>胜利</w:t>
      </w:r>
      <w:r w:rsidRPr="00FD6780">
        <w:rPr>
          <w:color w:val="000000"/>
          <w:kern w:val="0"/>
          <w:sz w:val="20"/>
          <w:szCs w:val="20"/>
        </w:rPr>
        <w:t xml:space="preserve">. (2012). </w:t>
      </w:r>
      <w:r w:rsidRPr="00FD6780">
        <w:rPr>
          <w:rFonts w:ascii="SimSun" w:cs="SimSun" w:hint="eastAsia"/>
          <w:color w:val="000000"/>
          <w:kern w:val="0"/>
          <w:sz w:val="20"/>
          <w:szCs w:val="20"/>
        </w:rPr>
        <w:t>焦虑及抑郁自评量表的临床效度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346"/>
    </w:p>
    <w:p w14:paraId="2FDD617F" w14:textId="77777777" w:rsidR="00FD6780" w:rsidRPr="00FD6780" w:rsidRDefault="00FD6780" w:rsidP="00FD6780">
      <w:pPr>
        <w:autoSpaceDE w:val="0"/>
        <w:autoSpaceDN w:val="0"/>
        <w:adjustRightInd w:val="0"/>
        <w:ind w:left="240" w:firstLineChars="0" w:hanging="240"/>
        <w:rPr>
          <w:rFonts w:ascii="SimSun"/>
          <w:kern w:val="0"/>
          <w:szCs w:val="24"/>
        </w:rPr>
      </w:pPr>
      <w:bookmarkStart w:id="347" w:name="_neb6B7E8F4B_8651_4E81_9C48_F58FE20146C3"/>
      <w:r w:rsidRPr="00FD6780">
        <w:rPr>
          <w:rFonts w:ascii="SimSun" w:cs="SimSun" w:hint="eastAsia"/>
          <w:color w:val="000000"/>
          <w:kern w:val="0"/>
          <w:sz w:val="20"/>
          <w:szCs w:val="20"/>
        </w:rPr>
        <w:t>郑世华</w:t>
      </w:r>
      <w:r w:rsidRPr="00FD6780">
        <w:rPr>
          <w:color w:val="000000"/>
          <w:kern w:val="0"/>
          <w:sz w:val="20"/>
          <w:szCs w:val="20"/>
        </w:rPr>
        <w:t xml:space="preserve">, </w:t>
      </w:r>
      <w:r w:rsidRPr="00FD6780">
        <w:rPr>
          <w:rFonts w:ascii="SimSun" w:cs="SimSun" w:hint="eastAsia"/>
          <w:color w:val="000000"/>
          <w:kern w:val="0"/>
          <w:sz w:val="20"/>
          <w:szCs w:val="20"/>
        </w:rPr>
        <w:t>仝巧云</w:t>
      </w:r>
      <w:r w:rsidRPr="00FD6780">
        <w:rPr>
          <w:color w:val="000000"/>
          <w:kern w:val="0"/>
          <w:sz w:val="20"/>
          <w:szCs w:val="20"/>
        </w:rPr>
        <w:t xml:space="preserve">, </w:t>
      </w:r>
      <w:r w:rsidRPr="00FD6780">
        <w:rPr>
          <w:rFonts w:ascii="SimSun" w:cs="SimSun" w:hint="eastAsia"/>
          <w:color w:val="000000"/>
          <w:kern w:val="0"/>
          <w:sz w:val="20"/>
          <w:szCs w:val="20"/>
        </w:rPr>
        <w:t>郑爱军</w:t>
      </w:r>
      <w:r w:rsidRPr="00FD6780">
        <w:rPr>
          <w:color w:val="000000"/>
          <w:kern w:val="0"/>
          <w:sz w:val="20"/>
          <w:szCs w:val="20"/>
        </w:rPr>
        <w:t xml:space="preserve">. (2016). </w:t>
      </w:r>
      <w:r w:rsidRPr="00FD6780">
        <w:rPr>
          <w:rFonts w:ascii="SimSun" w:cs="SimSun"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SimSun" w:cs="SimSun"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xml:space="preserve">(20), </w:t>
      </w:r>
      <w:r w:rsidRPr="00FD6780">
        <w:rPr>
          <w:color w:val="000000"/>
          <w:kern w:val="0"/>
          <w:sz w:val="20"/>
          <w:szCs w:val="20"/>
        </w:rPr>
        <w:lastRenderedPageBreak/>
        <w:t>2835-2837.</w:t>
      </w:r>
      <w:bookmarkEnd w:id="347"/>
    </w:p>
    <w:p w14:paraId="5AF21C94" w14:textId="77777777" w:rsidR="00FD6780" w:rsidRPr="00FD6780" w:rsidRDefault="00FD6780" w:rsidP="00FD6780">
      <w:pPr>
        <w:autoSpaceDE w:val="0"/>
        <w:autoSpaceDN w:val="0"/>
        <w:adjustRightInd w:val="0"/>
        <w:ind w:left="240" w:firstLineChars="0" w:hanging="240"/>
        <w:rPr>
          <w:rFonts w:ascii="SimSun"/>
          <w:kern w:val="0"/>
          <w:szCs w:val="24"/>
        </w:rPr>
      </w:pPr>
      <w:bookmarkStart w:id="348" w:name="_neb82000F90_00AC_4A0A_BDC4_2EDE5C17D525"/>
      <w:r w:rsidRPr="00FD6780">
        <w:rPr>
          <w:rFonts w:ascii="SimSun" w:cs="SimSun" w:hint="eastAsia"/>
          <w:color w:val="000000"/>
          <w:kern w:val="0"/>
          <w:sz w:val="20"/>
          <w:szCs w:val="20"/>
        </w:rPr>
        <w:t>王征宇</w:t>
      </w:r>
      <w:r w:rsidRPr="00FD6780">
        <w:rPr>
          <w:color w:val="000000"/>
          <w:kern w:val="0"/>
          <w:sz w:val="20"/>
          <w:szCs w:val="20"/>
        </w:rPr>
        <w:t xml:space="preserve">, </w:t>
      </w:r>
      <w:r w:rsidRPr="00FD6780">
        <w:rPr>
          <w:rFonts w:ascii="SimSun" w:cs="SimSun" w:hint="eastAsia"/>
          <w:color w:val="000000"/>
          <w:kern w:val="0"/>
          <w:sz w:val="20"/>
          <w:szCs w:val="20"/>
        </w:rPr>
        <w:t>迟玉芬</w:t>
      </w:r>
      <w:r w:rsidRPr="00FD6780">
        <w:rPr>
          <w:color w:val="000000"/>
          <w:kern w:val="0"/>
          <w:sz w:val="20"/>
          <w:szCs w:val="20"/>
        </w:rPr>
        <w:t xml:space="preserve">. (1984). </w:t>
      </w:r>
      <w:r w:rsidRPr="00FD6780">
        <w:rPr>
          <w:rFonts w:ascii="SimSun" w:cs="SimSun" w:hint="eastAsia"/>
          <w:color w:val="000000"/>
          <w:kern w:val="0"/>
          <w:sz w:val="20"/>
          <w:szCs w:val="20"/>
        </w:rPr>
        <w:t>抑郁自评量表</w:t>
      </w:r>
      <w:r w:rsidRPr="00FD6780">
        <w:rPr>
          <w:color w:val="000000"/>
          <w:kern w:val="0"/>
          <w:sz w:val="20"/>
          <w:szCs w:val="20"/>
        </w:rPr>
        <w:t xml:space="preserve">(SDS). </w:t>
      </w:r>
      <w:r w:rsidRPr="00FD6780">
        <w:rPr>
          <w:rFonts w:ascii="SimSun" w:cs="SimSun" w:hint="eastAsia"/>
          <w:i/>
          <w:iCs/>
          <w:color w:val="000000"/>
          <w:kern w:val="0"/>
          <w:sz w:val="20"/>
          <w:szCs w:val="20"/>
        </w:rPr>
        <w:t>上海精神医学</w:t>
      </w:r>
      <w:r w:rsidRPr="00FD6780">
        <w:rPr>
          <w:color w:val="000000"/>
          <w:kern w:val="0"/>
          <w:sz w:val="20"/>
          <w:szCs w:val="20"/>
        </w:rPr>
        <w:t>(02), 71-72.</w:t>
      </w:r>
      <w:bookmarkEnd w:id="348"/>
    </w:p>
    <w:p w14:paraId="153F32A2" w14:textId="77777777" w:rsidR="00FD6780" w:rsidRPr="00FD6780" w:rsidRDefault="00FD6780" w:rsidP="00FD6780">
      <w:pPr>
        <w:autoSpaceDE w:val="0"/>
        <w:autoSpaceDN w:val="0"/>
        <w:adjustRightInd w:val="0"/>
        <w:ind w:left="240" w:firstLineChars="0" w:hanging="240"/>
        <w:rPr>
          <w:rFonts w:ascii="SimSun"/>
          <w:kern w:val="0"/>
          <w:szCs w:val="24"/>
        </w:rPr>
      </w:pPr>
      <w:bookmarkStart w:id="349" w:name="_neb8AA96650_A6DD_4895_9BC3_6F32565E73FE"/>
      <w:r w:rsidRPr="00FD6780">
        <w:rPr>
          <w:rFonts w:ascii="SimSun" w:cs="SimSun" w:hint="eastAsia"/>
          <w:color w:val="000000"/>
          <w:kern w:val="0"/>
          <w:sz w:val="20"/>
          <w:szCs w:val="20"/>
        </w:rPr>
        <w:t>张明园等</w:t>
      </w:r>
      <w:r w:rsidRPr="00FD6780">
        <w:rPr>
          <w:color w:val="000000"/>
          <w:kern w:val="0"/>
          <w:sz w:val="20"/>
          <w:szCs w:val="20"/>
        </w:rPr>
        <w:t xml:space="preserve">. (2015). </w:t>
      </w:r>
      <w:r w:rsidRPr="00FD6780">
        <w:rPr>
          <w:rFonts w:ascii="SimSun" w:cs="SimSun" w:hint="eastAsia"/>
          <w:i/>
          <w:iCs/>
          <w:color w:val="000000"/>
          <w:kern w:val="0"/>
          <w:sz w:val="20"/>
          <w:szCs w:val="20"/>
        </w:rPr>
        <w:t>精神科评定量表手册</w:t>
      </w:r>
      <w:r w:rsidRPr="00FD6780">
        <w:rPr>
          <w:color w:val="000000"/>
          <w:kern w:val="0"/>
          <w:sz w:val="20"/>
          <w:szCs w:val="20"/>
        </w:rPr>
        <w:t xml:space="preserve">. </w:t>
      </w:r>
      <w:r w:rsidRPr="00FD6780">
        <w:rPr>
          <w:rFonts w:ascii="SimSun" w:cs="SimSun" w:hint="eastAsia"/>
          <w:color w:val="000000"/>
          <w:kern w:val="0"/>
          <w:sz w:val="20"/>
          <w:szCs w:val="20"/>
        </w:rPr>
        <w:t>湖南科学技术出版社</w:t>
      </w:r>
      <w:r w:rsidRPr="00FD6780">
        <w:rPr>
          <w:color w:val="000000"/>
          <w:kern w:val="0"/>
          <w:sz w:val="20"/>
          <w:szCs w:val="20"/>
        </w:rPr>
        <w:t>.</w:t>
      </w:r>
      <w:bookmarkEnd w:id="349"/>
    </w:p>
    <w:p w14:paraId="348634AA" w14:textId="77777777" w:rsidR="00FD6780" w:rsidRPr="00FD6780" w:rsidRDefault="00FD6780" w:rsidP="00FD6780">
      <w:pPr>
        <w:autoSpaceDE w:val="0"/>
        <w:autoSpaceDN w:val="0"/>
        <w:adjustRightInd w:val="0"/>
        <w:ind w:left="240" w:firstLineChars="0" w:hanging="240"/>
        <w:rPr>
          <w:rFonts w:ascii="SimSun"/>
          <w:kern w:val="0"/>
          <w:szCs w:val="24"/>
        </w:rPr>
      </w:pPr>
      <w:bookmarkStart w:id="350"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t>126</w:t>
      </w:r>
      <w:r w:rsidRPr="00FD6780">
        <w:rPr>
          <w:color w:val="000000"/>
          <w:kern w:val="0"/>
          <w:sz w:val="20"/>
          <w:szCs w:val="20"/>
        </w:rPr>
        <w:t>(1), 116-121.</w:t>
      </w:r>
      <w:bookmarkEnd w:id="350"/>
    </w:p>
    <w:p w14:paraId="1B9F1FFF" w14:textId="77777777" w:rsidR="00FD6780" w:rsidRPr="00FD6780" w:rsidRDefault="00FD6780" w:rsidP="00FD6780">
      <w:pPr>
        <w:autoSpaceDE w:val="0"/>
        <w:autoSpaceDN w:val="0"/>
        <w:adjustRightInd w:val="0"/>
        <w:ind w:left="240" w:firstLineChars="0" w:hanging="240"/>
        <w:rPr>
          <w:rFonts w:ascii="SimSun"/>
          <w:kern w:val="0"/>
          <w:szCs w:val="24"/>
        </w:rPr>
      </w:pPr>
      <w:bookmarkStart w:id="351" w:name="_neb7D7D87C1_8DD4_4D94_9369_659C09F617C3"/>
      <w:r w:rsidRPr="00FD6780">
        <w:rPr>
          <w:rFonts w:ascii="SimSun" w:cs="SimSun" w:hint="eastAsia"/>
          <w:color w:val="000000"/>
          <w:kern w:val="0"/>
          <w:sz w:val="20"/>
          <w:szCs w:val="20"/>
        </w:rPr>
        <w:t>崔杰诚</w:t>
      </w:r>
      <w:r w:rsidRPr="00FD6780">
        <w:rPr>
          <w:color w:val="000000"/>
          <w:kern w:val="0"/>
          <w:sz w:val="20"/>
          <w:szCs w:val="20"/>
        </w:rPr>
        <w:t xml:space="preserve">, </w:t>
      </w:r>
      <w:r w:rsidRPr="00FD6780">
        <w:rPr>
          <w:rFonts w:ascii="SimSun" w:cs="SimSun" w:hint="eastAsia"/>
          <w:color w:val="000000"/>
          <w:kern w:val="0"/>
          <w:sz w:val="20"/>
          <w:szCs w:val="20"/>
        </w:rPr>
        <w:t>陈国生</w:t>
      </w:r>
      <w:r w:rsidRPr="00FD6780">
        <w:rPr>
          <w:color w:val="000000"/>
          <w:kern w:val="0"/>
          <w:sz w:val="20"/>
          <w:szCs w:val="20"/>
        </w:rPr>
        <w:t xml:space="preserve">. (1998). </w:t>
      </w:r>
      <w:r w:rsidRPr="00FD6780">
        <w:rPr>
          <w:rFonts w:ascii="SimSun" w:cs="SimSun" w:hint="eastAsia"/>
          <w:color w:val="000000"/>
          <w:kern w:val="0"/>
          <w:sz w:val="20"/>
          <w:szCs w:val="20"/>
        </w:rPr>
        <w:t>《心理卫生与精神科评定量表》专辑</w:t>
      </w:r>
      <w:r w:rsidRPr="00FD6780">
        <w:rPr>
          <w:color w:val="000000"/>
          <w:kern w:val="0"/>
          <w:sz w:val="20"/>
          <w:szCs w:val="20"/>
        </w:rPr>
        <w:t xml:space="preserve">. </w:t>
      </w:r>
      <w:r w:rsidRPr="00FD6780">
        <w:rPr>
          <w:rFonts w:ascii="SimSun" w:cs="SimSun" w:hint="eastAsia"/>
          <w:i/>
          <w:iCs/>
          <w:color w:val="000000"/>
          <w:kern w:val="0"/>
          <w:sz w:val="20"/>
          <w:szCs w:val="20"/>
        </w:rPr>
        <w:t>健康心理学杂志</w:t>
      </w:r>
      <w:r w:rsidRPr="00FD6780">
        <w:rPr>
          <w:color w:val="000000"/>
          <w:kern w:val="0"/>
          <w:sz w:val="20"/>
          <w:szCs w:val="20"/>
        </w:rPr>
        <w:t xml:space="preserve">, </w:t>
      </w:r>
      <w:r w:rsidRPr="00FD6780">
        <w:rPr>
          <w:rFonts w:ascii="SimSun" w:cs="SimSun" w:hint="eastAsia"/>
          <w:i/>
          <w:iCs/>
          <w:color w:val="000000"/>
          <w:kern w:val="0"/>
          <w:sz w:val="20"/>
          <w:szCs w:val="20"/>
        </w:rPr>
        <w:t>６</w:t>
      </w:r>
      <w:r w:rsidRPr="00FD6780">
        <w:rPr>
          <w:color w:val="000000"/>
          <w:kern w:val="0"/>
          <w:sz w:val="20"/>
          <w:szCs w:val="20"/>
        </w:rPr>
        <w:t>(10), 140-141.</w:t>
      </w:r>
      <w:bookmarkEnd w:id="351"/>
    </w:p>
    <w:p w14:paraId="429B42FE" w14:textId="77777777" w:rsidR="00FD6780" w:rsidRPr="00FD6780" w:rsidRDefault="00FD6780" w:rsidP="00FD6780">
      <w:pPr>
        <w:autoSpaceDE w:val="0"/>
        <w:autoSpaceDN w:val="0"/>
        <w:adjustRightInd w:val="0"/>
        <w:ind w:left="240" w:firstLineChars="0" w:hanging="240"/>
        <w:rPr>
          <w:rFonts w:ascii="SimSun"/>
          <w:kern w:val="0"/>
          <w:szCs w:val="24"/>
        </w:rPr>
      </w:pPr>
      <w:bookmarkStart w:id="352" w:name="_nebD60539B8_7B24_48A3_8330_40E26C3FBE5A"/>
      <w:r w:rsidRPr="00FD6780">
        <w:rPr>
          <w:rFonts w:ascii="SimSun" w:cs="SimSun" w:hint="eastAsia"/>
          <w:color w:val="000000"/>
          <w:kern w:val="0"/>
          <w:sz w:val="20"/>
          <w:szCs w:val="20"/>
        </w:rPr>
        <w:t>戴海崎</w:t>
      </w:r>
      <w:r w:rsidRPr="00FD6780">
        <w:rPr>
          <w:color w:val="000000"/>
          <w:kern w:val="0"/>
          <w:sz w:val="20"/>
          <w:szCs w:val="20"/>
        </w:rPr>
        <w:t xml:space="preserve">, </w:t>
      </w:r>
      <w:r w:rsidRPr="00FD6780">
        <w:rPr>
          <w:rFonts w:ascii="SimSun" w:cs="SimSun" w:hint="eastAsia"/>
          <w:color w:val="000000"/>
          <w:kern w:val="0"/>
          <w:sz w:val="20"/>
          <w:szCs w:val="20"/>
        </w:rPr>
        <w:t>张锋</w:t>
      </w:r>
      <w:r w:rsidRPr="00FD6780">
        <w:rPr>
          <w:color w:val="000000"/>
          <w:kern w:val="0"/>
          <w:sz w:val="20"/>
          <w:szCs w:val="20"/>
        </w:rPr>
        <w:t xml:space="preserve">, </w:t>
      </w:r>
      <w:r w:rsidRPr="00FD6780">
        <w:rPr>
          <w:rFonts w:ascii="SimSun" w:cs="SimSun" w:hint="eastAsia"/>
          <w:color w:val="000000"/>
          <w:kern w:val="0"/>
          <w:sz w:val="20"/>
          <w:szCs w:val="20"/>
        </w:rPr>
        <w:t>陈雪枫</w:t>
      </w:r>
      <w:r w:rsidRPr="00FD6780">
        <w:rPr>
          <w:color w:val="000000"/>
          <w:kern w:val="0"/>
          <w:sz w:val="20"/>
          <w:szCs w:val="20"/>
        </w:rPr>
        <w:t xml:space="preserve">. (2007). </w:t>
      </w:r>
      <w:r w:rsidRPr="00FD6780">
        <w:rPr>
          <w:rFonts w:ascii="SimSun" w:cs="SimSun" w:hint="eastAsia"/>
          <w:i/>
          <w:iCs/>
          <w:color w:val="000000"/>
          <w:kern w:val="0"/>
          <w:sz w:val="20"/>
          <w:szCs w:val="20"/>
        </w:rPr>
        <w:t>心理与教育测量</w:t>
      </w:r>
      <w:r w:rsidRPr="00FD6780">
        <w:rPr>
          <w:i/>
          <w:iCs/>
          <w:color w:val="000000"/>
          <w:kern w:val="0"/>
          <w:sz w:val="20"/>
          <w:szCs w:val="20"/>
        </w:rPr>
        <w:t xml:space="preserve">: </w:t>
      </w:r>
      <w:r w:rsidRPr="00FD6780">
        <w:rPr>
          <w:rFonts w:ascii="SimSun" w:cs="SimSun" w:hint="eastAsia"/>
          <w:i/>
          <w:iCs/>
          <w:color w:val="000000"/>
          <w:kern w:val="0"/>
          <w:sz w:val="20"/>
          <w:szCs w:val="20"/>
        </w:rPr>
        <w:t>修订版</w:t>
      </w:r>
      <w:r w:rsidRPr="00FD6780">
        <w:rPr>
          <w:color w:val="000000"/>
          <w:kern w:val="0"/>
          <w:sz w:val="20"/>
          <w:szCs w:val="20"/>
        </w:rPr>
        <w:t xml:space="preserve">. </w:t>
      </w:r>
      <w:r w:rsidRPr="00FD6780">
        <w:rPr>
          <w:rFonts w:ascii="SimSun" w:cs="SimSun" w:hint="eastAsia"/>
          <w:color w:val="000000"/>
          <w:kern w:val="0"/>
          <w:sz w:val="20"/>
          <w:szCs w:val="20"/>
        </w:rPr>
        <w:t>广州</w:t>
      </w:r>
      <w:r w:rsidRPr="00FD6780">
        <w:rPr>
          <w:color w:val="000000"/>
          <w:kern w:val="0"/>
          <w:sz w:val="20"/>
          <w:szCs w:val="20"/>
        </w:rPr>
        <w:t xml:space="preserve">: </w:t>
      </w:r>
      <w:r w:rsidRPr="00FD6780">
        <w:rPr>
          <w:rFonts w:ascii="SimSun" w:cs="SimSun" w:hint="eastAsia"/>
          <w:color w:val="000000"/>
          <w:kern w:val="0"/>
          <w:sz w:val="20"/>
          <w:szCs w:val="20"/>
        </w:rPr>
        <w:t>暨南大学出版社</w:t>
      </w:r>
      <w:r w:rsidRPr="00FD6780">
        <w:rPr>
          <w:color w:val="000000"/>
          <w:kern w:val="0"/>
          <w:sz w:val="20"/>
          <w:szCs w:val="20"/>
        </w:rPr>
        <w:t>.</w:t>
      </w:r>
      <w:bookmarkEnd w:id="352"/>
    </w:p>
    <w:p w14:paraId="5965DD71" w14:textId="77777777" w:rsidR="00FD6780" w:rsidRPr="00FD6780" w:rsidRDefault="00FD6780" w:rsidP="00FD6780">
      <w:pPr>
        <w:autoSpaceDE w:val="0"/>
        <w:autoSpaceDN w:val="0"/>
        <w:adjustRightInd w:val="0"/>
        <w:ind w:left="240" w:firstLineChars="0" w:hanging="240"/>
        <w:rPr>
          <w:rFonts w:ascii="SimSun"/>
          <w:kern w:val="0"/>
          <w:szCs w:val="24"/>
        </w:rPr>
      </w:pPr>
      <w:bookmarkStart w:id="353" w:name="_nebBC59E537_6537_4CD5_86DE_15BCABE18DA0"/>
      <w:r w:rsidRPr="00FD6780">
        <w:rPr>
          <w:rFonts w:ascii="SimSun" w:cs="SimSun" w:hint="eastAsia"/>
          <w:color w:val="000000"/>
          <w:kern w:val="0"/>
          <w:sz w:val="20"/>
          <w:szCs w:val="20"/>
        </w:rPr>
        <w:t>仲稳山</w:t>
      </w:r>
      <w:r w:rsidRPr="00FD6780">
        <w:rPr>
          <w:color w:val="000000"/>
          <w:kern w:val="0"/>
          <w:sz w:val="20"/>
          <w:szCs w:val="20"/>
        </w:rPr>
        <w:t xml:space="preserve">. (2009). </w:t>
      </w:r>
      <w:r w:rsidRPr="00FD6780">
        <w:rPr>
          <w:rFonts w:ascii="SimSun" w:cs="SimSun" w:hint="eastAsia"/>
          <w:i/>
          <w:iCs/>
          <w:color w:val="000000"/>
          <w:kern w:val="0"/>
          <w:sz w:val="20"/>
          <w:szCs w:val="20"/>
        </w:rPr>
        <w:t>心理诊断学</w:t>
      </w:r>
      <w:r w:rsidRPr="00FD6780">
        <w:rPr>
          <w:color w:val="000000"/>
          <w:kern w:val="0"/>
          <w:sz w:val="20"/>
          <w:szCs w:val="20"/>
        </w:rPr>
        <w:t xml:space="preserve">. </w:t>
      </w:r>
      <w:r w:rsidRPr="00FD6780">
        <w:rPr>
          <w:rFonts w:ascii="SimSun" w:cs="SimSun" w:hint="eastAsia"/>
          <w:color w:val="000000"/>
          <w:kern w:val="0"/>
          <w:sz w:val="20"/>
          <w:szCs w:val="20"/>
        </w:rPr>
        <w:t>苏州</w:t>
      </w:r>
      <w:r w:rsidRPr="00FD6780">
        <w:rPr>
          <w:color w:val="000000"/>
          <w:kern w:val="0"/>
          <w:sz w:val="20"/>
          <w:szCs w:val="20"/>
        </w:rPr>
        <w:t xml:space="preserve">: </w:t>
      </w:r>
      <w:r w:rsidRPr="00FD6780">
        <w:rPr>
          <w:rFonts w:ascii="SimSun" w:cs="SimSun" w:hint="eastAsia"/>
          <w:color w:val="000000"/>
          <w:kern w:val="0"/>
          <w:sz w:val="20"/>
          <w:szCs w:val="20"/>
        </w:rPr>
        <w:t>苏州大学出版社</w:t>
      </w:r>
      <w:r w:rsidRPr="00FD6780">
        <w:rPr>
          <w:color w:val="000000"/>
          <w:kern w:val="0"/>
          <w:sz w:val="20"/>
          <w:szCs w:val="20"/>
        </w:rPr>
        <w:t>.</w:t>
      </w:r>
      <w:bookmarkEnd w:id="353"/>
    </w:p>
    <w:p w14:paraId="33ED29B8" w14:textId="77777777" w:rsidR="00FD6780" w:rsidRPr="00FD6780" w:rsidRDefault="00FD6780" w:rsidP="00FD6780">
      <w:pPr>
        <w:autoSpaceDE w:val="0"/>
        <w:autoSpaceDN w:val="0"/>
        <w:adjustRightInd w:val="0"/>
        <w:ind w:left="240" w:firstLineChars="0" w:hanging="240"/>
        <w:rPr>
          <w:rFonts w:ascii="SimSun"/>
          <w:kern w:val="0"/>
          <w:szCs w:val="24"/>
        </w:rPr>
      </w:pPr>
      <w:bookmarkStart w:id="354" w:name="_nebE3F6DB33_B538_40D1_88A5_D9942D6B8DE7"/>
      <w:r w:rsidRPr="00FD6780">
        <w:rPr>
          <w:rFonts w:ascii="SimSun" w:cs="SimSun" w:hint="eastAsia"/>
          <w:color w:val="000000"/>
          <w:kern w:val="0"/>
          <w:sz w:val="20"/>
          <w:szCs w:val="20"/>
        </w:rPr>
        <w:t>王征宇</w:t>
      </w:r>
      <w:r w:rsidRPr="00FD6780">
        <w:rPr>
          <w:color w:val="000000"/>
          <w:kern w:val="0"/>
          <w:sz w:val="20"/>
          <w:szCs w:val="20"/>
        </w:rPr>
        <w:t xml:space="preserve">. (1984). </w:t>
      </w:r>
      <w:r w:rsidRPr="00FD6780">
        <w:rPr>
          <w:rFonts w:ascii="SimSun" w:cs="SimSun" w:hint="eastAsia"/>
          <w:color w:val="000000"/>
          <w:kern w:val="0"/>
          <w:sz w:val="20"/>
          <w:szCs w:val="20"/>
        </w:rPr>
        <w:t>症状自评量表</w:t>
      </w:r>
      <w:r w:rsidRPr="00FD6780">
        <w:rPr>
          <w:color w:val="000000"/>
          <w:kern w:val="0"/>
          <w:sz w:val="20"/>
          <w:szCs w:val="20"/>
        </w:rPr>
        <w:t xml:space="preserve">(SCL-90). </w:t>
      </w:r>
      <w:r w:rsidRPr="00FD6780">
        <w:rPr>
          <w:rFonts w:ascii="SimSun" w:cs="SimSun" w:hint="eastAsia"/>
          <w:i/>
          <w:iCs/>
          <w:color w:val="000000"/>
          <w:kern w:val="0"/>
          <w:sz w:val="20"/>
          <w:szCs w:val="20"/>
        </w:rPr>
        <w:t>上海精神医学</w:t>
      </w:r>
      <w:r w:rsidRPr="00FD6780">
        <w:rPr>
          <w:color w:val="000000"/>
          <w:kern w:val="0"/>
          <w:sz w:val="20"/>
          <w:szCs w:val="20"/>
        </w:rPr>
        <w:t>(02), 68-70.</w:t>
      </w:r>
      <w:bookmarkEnd w:id="354"/>
    </w:p>
    <w:p w14:paraId="2C664060" w14:textId="77777777" w:rsidR="00FD6780" w:rsidRPr="00FD6780" w:rsidRDefault="00FD6780" w:rsidP="00FD6780">
      <w:pPr>
        <w:autoSpaceDE w:val="0"/>
        <w:autoSpaceDN w:val="0"/>
        <w:adjustRightInd w:val="0"/>
        <w:ind w:left="240" w:firstLineChars="0" w:hanging="240"/>
        <w:rPr>
          <w:rFonts w:ascii="SimSun"/>
          <w:kern w:val="0"/>
          <w:szCs w:val="24"/>
        </w:rPr>
      </w:pPr>
      <w:bookmarkStart w:id="355" w:name="_neb59714559_91FD_4859_B998_5C334EE0F415"/>
      <w:r w:rsidRPr="00FD6780">
        <w:rPr>
          <w:rFonts w:ascii="SimSun" w:cs="SimSun" w:hint="eastAsia"/>
          <w:color w:val="000000"/>
          <w:kern w:val="0"/>
          <w:sz w:val="20"/>
          <w:szCs w:val="20"/>
        </w:rPr>
        <w:t>高成阁</w:t>
      </w:r>
      <w:r w:rsidRPr="00FD6780">
        <w:rPr>
          <w:color w:val="000000"/>
          <w:kern w:val="0"/>
          <w:sz w:val="20"/>
          <w:szCs w:val="20"/>
        </w:rPr>
        <w:t xml:space="preserve">, </w:t>
      </w:r>
      <w:r w:rsidRPr="00FD6780">
        <w:rPr>
          <w:rFonts w:ascii="SimSun" w:cs="SimSun" w:hint="eastAsia"/>
          <w:color w:val="000000"/>
          <w:kern w:val="0"/>
          <w:sz w:val="20"/>
          <w:szCs w:val="20"/>
        </w:rPr>
        <w:t>王友平</w:t>
      </w:r>
      <w:r w:rsidRPr="00FD6780">
        <w:rPr>
          <w:color w:val="000000"/>
          <w:kern w:val="0"/>
          <w:sz w:val="20"/>
          <w:szCs w:val="20"/>
        </w:rPr>
        <w:t xml:space="preserve">, </w:t>
      </w:r>
      <w:r w:rsidRPr="00FD6780">
        <w:rPr>
          <w:rFonts w:ascii="SimSun" w:cs="SimSun" w:hint="eastAsia"/>
          <w:color w:val="000000"/>
          <w:kern w:val="0"/>
          <w:sz w:val="20"/>
          <w:szCs w:val="20"/>
        </w:rPr>
        <w:t>亢万虎</w:t>
      </w:r>
      <w:r w:rsidRPr="00FD6780">
        <w:rPr>
          <w:color w:val="000000"/>
          <w:kern w:val="0"/>
          <w:sz w:val="20"/>
          <w:szCs w:val="20"/>
        </w:rPr>
        <w:t xml:space="preserve">, </w:t>
      </w:r>
      <w:r w:rsidRPr="00FD6780">
        <w:rPr>
          <w:rFonts w:ascii="SimSun" w:cs="SimSun" w:hint="eastAsia"/>
          <w:color w:val="000000"/>
          <w:kern w:val="0"/>
          <w:sz w:val="20"/>
          <w:szCs w:val="20"/>
        </w:rPr>
        <w:t>张西生</w:t>
      </w:r>
      <w:r w:rsidRPr="00FD6780">
        <w:rPr>
          <w:color w:val="000000"/>
          <w:kern w:val="0"/>
          <w:sz w:val="20"/>
          <w:szCs w:val="20"/>
        </w:rPr>
        <w:t xml:space="preserve">, </w:t>
      </w:r>
      <w:r w:rsidRPr="00FD6780">
        <w:rPr>
          <w:rFonts w:ascii="SimSun" w:cs="SimSun" w:hint="eastAsia"/>
          <w:color w:val="000000"/>
          <w:kern w:val="0"/>
          <w:sz w:val="20"/>
          <w:szCs w:val="20"/>
        </w:rPr>
        <w:t>李强</w:t>
      </w:r>
      <w:r w:rsidRPr="00FD6780">
        <w:rPr>
          <w:color w:val="000000"/>
          <w:kern w:val="0"/>
          <w:sz w:val="20"/>
          <w:szCs w:val="20"/>
        </w:rPr>
        <w:t xml:space="preserve">, </w:t>
      </w:r>
      <w:r w:rsidRPr="00FD6780">
        <w:rPr>
          <w:rFonts w:ascii="SimSun" w:cs="SimSun" w:hint="eastAsia"/>
          <w:color w:val="000000"/>
          <w:kern w:val="0"/>
          <w:sz w:val="20"/>
          <w:szCs w:val="20"/>
        </w:rPr>
        <w:t>方明</w:t>
      </w:r>
      <w:r w:rsidRPr="00FD6780">
        <w:rPr>
          <w:color w:val="000000"/>
          <w:kern w:val="0"/>
          <w:sz w:val="20"/>
          <w:szCs w:val="20"/>
        </w:rPr>
        <w:t xml:space="preserve">,... </w:t>
      </w:r>
      <w:r w:rsidRPr="00FD6780">
        <w:rPr>
          <w:rFonts w:ascii="SimSun" w:cs="SimSun" w:hint="eastAsia"/>
          <w:color w:val="000000"/>
          <w:kern w:val="0"/>
          <w:sz w:val="20"/>
          <w:szCs w:val="20"/>
        </w:rPr>
        <w:t>何瑞嫦</w:t>
      </w:r>
      <w:r w:rsidRPr="00FD6780">
        <w:rPr>
          <w:color w:val="000000"/>
          <w:kern w:val="0"/>
          <w:sz w:val="20"/>
          <w:szCs w:val="20"/>
        </w:rPr>
        <w:t xml:space="preserve">. (1997). </w:t>
      </w:r>
      <w:r w:rsidRPr="00FD6780">
        <w:rPr>
          <w:rFonts w:ascii="SimSun" w:cs="SimSun" w:hint="eastAsia"/>
          <w:color w:val="000000"/>
          <w:kern w:val="0"/>
          <w:sz w:val="20"/>
          <w:szCs w:val="20"/>
        </w:rPr>
        <w:t>陕西省大中学生心理健康水平调查</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(01), 42-43.</w:t>
      </w:r>
      <w:bookmarkEnd w:id="355"/>
    </w:p>
    <w:p w14:paraId="69C0761E" w14:textId="77777777" w:rsidR="00FD6780" w:rsidRPr="00FD6780" w:rsidRDefault="00FD6780" w:rsidP="00FD6780">
      <w:pPr>
        <w:autoSpaceDE w:val="0"/>
        <w:autoSpaceDN w:val="0"/>
        <w:adjustRightInd w:val="0"/>
        <w:ind w:left="240" w:firstLineChars="0" w:hanging="240"/>
        <w:rPr>
          <w:rFonts w:ascii="SimSun"/>
          <w:kern w:val="0"/>
          <w:szCs w:val="24"/>
        </w:rPr>
      </w:pPr>
      <w:bookmarkStart w:id="356"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356"/>
    </w:p>
    <w:p w14:paraId="17805589" w14:textId="77777777" w:rsidR="00FD6780" w:rsidRPr="00FD6780" w:rsidRDefault="00FD6780" w:rsidP="00FD6780">
      <w:pPr>
        <w:autoSpaceDE w:val="0"/>
        <w:autoSpaceDN w:val="0"/>
        <w:adjustRightInd w:val="0"/>
        <w:ind w:left="240" w:firstLineChars="0" w:hanging="240"/>
        <w:rPr>
          <w:rFonts w:ascii="SimSun"/>
          <w:kern w:val="0"/>
          <w:szCs w:val="24"/>
        </w:rPr>
      </w:pPr>
      <w:bookmarkStart w:id="357" w:name="_neb66AA31EB_083D_4C14_914D_3CBF2F3B4C84"/>
      <w:r w:rsidRPr="00FD6780">
        <w:rPr>
          <w:rFonts w:ascii="SimSun" w:cs="SimSun" w:hint="eastAsia"/>
          <w:color w:val="000000"/>
          <w:kern w:val="0"/>
          <w:sz w:val="20"/>
          <w:szCs w:val="20"/>
        </w:rPr>
        <w:t>陈树林</w:t>
      </w:r>
      <w:r w:rsidRPr="00FD6780">
        <w:rPr>
          <w:color w:val="000000"/>
          <w:kern w:val="0"/>
          <w:sz w:val="20"/>
          <w:szCs w:val="20"/>
        </w:rPr>
        <w:t xml:space="preserve">, </w:t>
      </w:r>
      <w:r w:rsidRPr="00FD6780">
        <w:rPr>
          <w:rFonts w:ascii="SimSun" w:cs="SimSun" w:hint="eastAsia"/>
          <w:color w:val="000000"/>
          <w:kern w:val="0"/>
          <w:sz w:val="20"/>
          <w:szCs w:val="20"/>
        </w:rPr>
        <w:t>李凌江</w:t>
      </w:r>
      <w:r w:rsidRPr="00FD6780">
        <w:rPr>
          <w:color w:val="000000"/>
          <w:kern w:val="0"/>
          <w:sz w:val="20"/>
          <w:szCs w:val="20"/>
        </w:rPr>
        <w:t>. (2003). SCL-90</w:t>
      </w:r>
      <w:r w:rsidRPr="00FD6780">
        <w:rPr>
          <w:rFonts w:ascii="SimSun" w:cs="SimSun" w:hint="eastAsia"/>
          <w:color w:val="000000"/>
          <w:kern w:val="0"/>
          <w:sz w:val="20"/>
          <w:szCs w:val="20"/>
        </w:rPr>
        <w:t>信度效度检验和常模的再比较</w:t>
      </w:r>
      <w:r w:rsidRPr="00FD6780">
        <w:rPr>
          <w:color w:val="000000"/>
          <w:kern w:val="0"/>
          <w:sz w:val="20"/>
          <w:szCs w:val="20"/>
        </w:rPr>
        <w:t xml:space="preserve">. </w:t>
      </w:r>
      <w:r w:rsidRPr="00FD6780">
        <w:rPr>
          <w:rFonts w:ascii="SimSun" w:cs="SimSun" w:hint="eastAsia"/>
          <w:i/>
          <w:iCs/>
          <w:color w:val="000000"/>
          <w:kern w:val="0"/>
          <w:sz w:val="20"/>
          <w:szCs w:val="20"/>
        </w:rPr>
        <w:t>中国神经精神疾病杂志</w:t>
      </w:r>
      <w:r w:rsidRPr="00FD6780">
        <w:rPr>
          <w:color w:val="000000"/>
          <w:kern w:val="0"/>
          <w:sz w:val="20"/>
          <w:szCs w:val="20"/>
        </w:rPr>
        <w:t>(05), 323-327.</w:t>
      </w:r>
      <w:bookmarkEnd w:id="357"/>
    </w:p>
    <w:p w14:paraId="315E2D2E" w14:textId="77777777" w:rsidR="00FD6780" w:rsidRPr="00FD6780" w:rsidRDefault="00FD6780" w:rsidP="00FD6780">
      <w:pPr>
        <w:autoSpaceDE w:val="0"/>
        <w:autoSpaceDN w:val="0"/>
        <w:adjustRightInd w:val="0"/>
        <w:ind w:left="240" w:firstLineChars="0" w:hanging="240"/>
        <w:rPr>
          <w:rFonts w:ascii="SimSun"/>
          <w:kern w:val="0"/>
          <w:szCs w:val="24"/>
        </w:rPr>
      </w:pPr>
      <w:bookmarkStart w:id="358" w:name="_nebEC3085C6_B701_41FC_A15E_6AE05D7091CF"/>
      <w:r w:rsidRPr="00FD6780">
        <w:rPr>
          <w:rFonts w:ascii="SimSun" w:cs="SimSun" w:hint="eastAsia"/>
          <w:color w:val="000000"/>
          <w:kern w:val="0"/>
          <w:sz w:val="20"/>
          <w:szCs w:val="20"/>
        </w:rPr>
        <w:t>黄赐英</w:t>
      </w:r>
      <w:r w:rsidRPr="00FD6780">
        <w:rPr>
          <w:color w:val="000000"/>
          <w:kern w:val="0"/>
          <w:sz w:val="20"/>
          <w:szCs w:val="20"/>
        </w:rPr>
        <w:t xml:space="preserve">, </w:t>
      </w:r>
      <w:r w:rsidRPr="00FD6780">
        <w:rPr>
          <w:rFonts w:ascii="SimSun" w:cs="SimSun" w:hint="eastAsia"/>
          <w:color w:val="000000"/>
          <w:kern w:val="0"/>
          <w:sz w:val="20"/>
          <w:szCs w:val="20"/>
        </w:rPr>
        <w:t>裴利华</w:t>
      </w:r>
      <w:r w:rsidRPr="00FD6780">
        <w:rPr>
          <w:color w:val="000000"/>
          <w:kern w:val="0"/>
          <w:sz w:val="20"/>
          <w:szCs w:val="20"/>
        </w:rPr>
        <w:t xml:space="preserve">. (2005). </w:t>
      </w:r>
      <w:r w:rsidRPr="00FD6780">
        <w:rPr>
          <w:rFonts w:ascii="SimSun" w:cs="SimSun" w:hint="eastAsia"/>
          <w:color w:val="000000"/>
          <w:kern w:val="0"/>
          <w:sz w:val="20"/>
          <w:szCs w:val="20"/>
        </w:rPr>
        <w:t>大学新生</w:t>
      </w:r>
      <w:r w:rsidRPr="00FD6780">
        <w:rPr>
          <w:color w:val="000000"/>
          <w:kern w:val="0"/>
          <w:sz w:val="20"/>
          <w:szCs w:val="20"/>
        </w:rPr>
        <w:t>SCL</w:t>
      </w:r>
      <w:r w:rsidRPr="00FD6780">
        <w:rPr>
          <w:rFonts w:ascii="SimSun" w:cs="SimSun" w:hint="eastAsia"/>
          <w:color w:val="000000"/>
          <w:kern w:val="0"/>
          <w:sz w:val="20"/>
          <w:szCs w:val="20"/>
        </w:rPr>
        <w:t>—</w:t>
      </w:r>
      <w:r w:rsidRPr="00FD6780">
        <w:rPr>
          <w:color w:val="000000"/>
          <w:kern w:val="0"/>
          <w:sz w:val="20"/>
          <w:szCs w:val="20"/>
        </w:rPr>
        <w:t>90</w:t>
      </w:r>
      <w:r w:rsidRPr="00FD6780">
        <w:rPr>
          <w:rFonts w:ascii="SimSun" w:cs="SimSun" w:hint="eastAsia"/>
          <w:color w:val="000000"/>
          <w:kern w:val="0"/>
          <w:sz w:val="20"/>
          <w:szCs w:val="20"/>
        </w:rPr>
        <w:t>调查结果与分析</w:t>
      </w:r>
      <w:r w:rsidRPr="00FD6780">
        <w:rPr>
          <w:color w:val="000000"/>
          <w:kern w:val="0"/>
          <w:sz w:val="20"/>
          <w:szCs w:val="20"/>
        </w:rPr>
        <w:t xml:space="preserve">. </w:t>
      </w:r>
      <w:r w:rsidRPr="00FD6780">
        <w:rPr>
          <w:rFonts w:ascii="SimSun" w:cs="SimSun" w:hint="eastAsia"/>
          <w:i/>
          <w:iCs/>
          <w:color w:val="000000"/>
          <w:kern w:val="0"/>
          <w:sz w:val="20"/>
          <w:szCs w:val="20"/>
        </w:rPr>
        <w:t>株洲师范高等专科学校学报</w:t>
      </w:r>
      <w:r w:rsidRPr="00FD6780">
        <w:rPr>
          <w:color w:val="000000"/>
          <w:kern w:val="0"/>
          <w:sz w:val="20"/>
          <w:szCs w:val="20"/>
        </w:rPr>
        <w:t>(03), 29-32.</w:t>
      </w:r>
      <w:bookmarkEnd w:id="358"/>
    </w:p>
    <w:p w14:paraId="04F81156" w14:textId="77777777" w:rsidR="00FD6780" w:rsidRPr="00FD6780" w:rsidRDefault="00FD6780" w:rsidP="00FD6780">
      <w:pPr>
        <w:autoSpaceDE w:val="0"/>
        <w:autoSpaceDN w:val="0"/>
        <w:adjustRightInd w:val="0"/>
        <w:ind w:left="240" w:firstLineChars="0" w:hanging="240"/>
        <w:rPr>
          <w:rFonts w:ascii="SimSun"/>
          <w:kern w:val="0"/>
          <w:szCs w:val="24"/>
        </w:rPr>
      </w:pPr>
      <w:bookmarkStart w:id="359" w:name="_neb57987740_B035_44E4_BAC0_16CB5CF7A7D7"/>
      <w:r w:rsidRPr="00FD6780">
        <w:rPr>
          <w:rFonts w:ascii="SimSun" w:cs="SimSun" w:hint="eastAsia"/>
          <w:color w:val="000000"/>
          <w:kern w:val="0"/>
          <w:sz w:val="20"/>
          <w:szCs w:val="20"/>
        </w:rPr>
        <w:t>陈国鹏</w:t>
      </w:r>
      <w:r w:rsidRPr="00FD6780">
        <w:rPr>
          <w:color w:val="000000"/>
          <w:kern w:val="0"/>
          <w:sz w:val="20"/>
          <w:szCs w:val="20"/>
        </w:rPr>
        <w:t xml:space="preserve">. (2005). </w:t>
      </w:r>
      <w:r w:rsidRPr="00FD6780">
        <w:rPr>
          <w:rFonts w:ascii="SimSun" w:cs="SimSun" w:hint="eastAsia"/>
          <w:i/>
          <w:iCs/>
          <w:color w:val="000000"/>
          <w:kern w:val="0"/>
          <w:sz w:val="20"/>
          <w:szCs w:val="20"/>
        </w:rPr>
        <w:t>心理测验与常用量表</w:t>
      </w:r>
      <w:r w:rsidRPr="00FD6780">
        <w:rPr>
          <w:color w:val="000000"/>
          <w:kern w:val="0"/>
          <w:sz w:val="20"/>
          <w:szCs w:val="20"/>
        </w:rPr>
        <w:t xml:space="preserve">. </w:t>
      </w:r>
      <w:r w:rsidRPr="00FD6780">
        <w:rPr>
          <w:rFonts w:ascii="SimSun" w:cs="SimSun" w:hint="eastAsia"/>
          <w:color w:val="000000"/>
          <w:kern w:val="0"/>
          <w:sz w:val="20"/>
          <w:szCs w:val="20"/>
        </w:rPr>
        <w:t>上海</w:t>
      </w:r>
      <w:r w:rsidRPr="00FD6780">
        <w:rPr>
          <w:color w:val="000000"/>
          <w:kern w:val="0"/>
          <w:sz w:val="20"/>
          <w:szCs w:val="20"/>
        </w:rPr>
        <w:t xml:space="preserve">: </w:t>
      </w:r>
      <w:r w:rsidRPr="00FD6780">
        <w:rPr>
          <w:rFonts w:ascii="SimSun" w:cs="SimSun" w:hint="eastAsia"/>
          <w:color w:val="000000"/>
          <w:kern w:val="0"/>
          <w:sz w:val="20"/>
          <w:szCs w:val="20"/>
        </w:rPr>
        <w:t>上海科学普及出版社</w:t>
      </w:r>
      <w:r w:rsidRPr="00FD6780">
        <w:rPr>
          <w:color w:val="000000"/>
          <w:kern w:val="0"/>
          <w:sz w:val="20"/>
          <w:szCs w:val="20"/>
        </w:rPr>
        <w:t>.</w:t>
      </w:r>
      <w:bookmarkEnd w:id="359"/>
    </w:p>
    <w:p w14:paraId="3BBDB8A1" w14:textId="77777777" w:rsidR="00FD6780" w:rsidRPr="00FD6780" w:rsidRDefault="00FD6780" w:rsidP="00FD6780">
      <w:pPr>
        <w:autoSpaceDE w:val="0"/>
        <w:autoSpaceDN w:val="0"/>
        <w:adjustRightInd w:val="0"/>
        <w:ind w:left="240" w:firstLineChars="0" w:hanging="240"/>
        <w:rPr>
          <w:rFonts w:ascii="SimSun"/>
          <w:kern w:val="0"/>
          <w:szCs w:val="24"/>
        </w:rPr>
      </w:pPr>
      <w:bookmarkStart w:id="360" w:name="_neb17067CA8_C9F3_4548_8D81_815C0C08A748"/>
      <w:r w:rsidRPr="00FD6780">
        <w:rPr>
          <w:color w:val="000000"/>
          <w:kern w:val="0"/>
          <w:sz w:val="20"/>
          <w:szCs w:val="20"/>
        </w:rPr>
        <w:t>Mensah, F. K., &amp; Kiernan, K. E. (2010). Parents</w:t>
      </w:r>
      <w:r w:rsidRPr="00FD6780">
        <w:rPr>
          <w:rFonts w:ascii="SimSun" w:cs="SimSun" w:hint="eastAsia"/>
          <w:color w:val="000000"/>
          <w:kern w:val="0"/>
          <w:sz w:val="20"/>
          <w:szCs w:val="20"/>
        </w:rPr>
        <w:t>’</w:t>
      </w:r>
      <w:r w:rsidRPr="00FD6780">
        <w:rPr>
          <w:color w:val="000000"/>
          <w:kern w:val="0"/>
          <w:sz w:val="20"/>
          <w:szCs w:val="20"/>
        </w:rPr>
        <w:t xml:space="preserve"> mental health and children</w:t>
      </w:r>
      <w:r w:rsidRPr="00FD6780">
        <w:rPr>
          <w:rFonts w:ascii="SimSun" w:cs="SimSun"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360"/>
    </w:p>
    <w:p w14:paraId="7860CEA7" w14:textId="77777777" w:rsidR="00FD6780" w:rsidRPr="00FD6780" w:rsidRDefault="00FD6780" w:rsidP="00FD6780">
      <w:pPr>
        <w:autoSpaceDE w:val="0"/>
        <w:autoSpaceDN w:val="0"/>
        <w:adjustRightInd w:val="0"/>
        <w:ind w:left="240" w:firstLineChars="0" w:hanging="240"/>
        <w:rPr>
          <w:rFonts w:ascii="SimSun"/>
          <w:kern w:val="0"/>
          <w:szCs w:val="24"/>
        </w:rPr>
      </w:pPr>
      <w:bookmarkStart w:id="361" w:name="_nebDDCEF502_1841_4572_874B_FC537D3841AF"/>
      <w:r w:rsidRPr="00FD6780">
        <w:rPr>
          <w:rFonts w:ascii="SimSun" w:cs="SimSun" w:hint="eastAsia"/>
          <w:color w:val="000000"/>
          <w:kern w:val="0"/>
          <w:sz w:val="20"/>
          <w:szCs w:val="20"/>
        </w:rPr>
        <w:t>金华</w:t>
      </w:r>
      <w:r w:rsidRPr="00FD6780">
        <w:rPr>
          <w:color w:val="000000"/>
          <w:kern w:val="0"/>
          <w:sz w:val="20"/>
          <w:szCs w:val="20"/>
        </w:rPr>
        <w:t xml:space="preserve">, </w:t>
      </w:r>
      <w:r w:rsidRPr="00FD6780">
        <w:rPr>
          <w:rFonts w:ascii="SimSun" w:cs="SimSun" w:hint="eastAsia"/>
          <w:color w:val="000000"/>
          <w:kern w:val="0"/>
          <w:sz w:val="20"/>
          <w:szCs w:val="20"/>
        </w:rPr>
        <w:t>吴文源</w:t>
      </w:r>
      <w:r w:rsidRPr="00FD6780">
        <w:rPr>
          <w:color w:val="000000"/>
          <w:kern w:val="0"/>
          <w:sz w:val="20"/>
          <w:szCs w:val="20"/>
        </w:rPr>
        <w:t xml:space="preserve">, </w:t>
      </w:r>
      <w:r w:rsidRPr="00FD6780">
        <w:rPr>
          <w:rFonts w:ascii="SimSun" w:cs="SimSun" w:hint="eastAsia"/>
          <w:color w:val="000000"/>
          <w:kern w:val="0"/>
          <w:sz w:val="20"/>
          <w:szCs w:val="20"/>
        </w:rPr>
        <w:t>张明园</w:t>
      </w:r>
      <w:r w:rsidRPr="00FD6780">
        <w:rPr>
          <w:color w:val="000000"/>
          <w:kern w:val="0"/>
          <w:sz w:val="20"/>
          <w:szCs w:val="20"/>
        </w:rPr>
        <w:t xml:space="preserve">. (1986). </w:t>
      </w:r>
      <w:r w:rsidRPr="00FD6780">
        <w:rPr>
          <w:rFonts w:ascii="SimSun" w:cs="SimSun" w:hint="eastAsia"/>
          <w:color w:val="000000"/>
          <w:kern w:val="0"/>
          <w:sz w:val="20"/>
          <w:szCs w:val="20"/>
        </w:rPr>
        <w:t>中国正常人</w:t>
      </w:r>
      <w:r w:rsidRPr="00FD6780">
        <w:rPr>
          <w:color w:val="000000"/>
          <w:kern w:val="0"/>
          <w:sz w:val="20"/>
          <w:szCs w:val="20"/>
        </w:rPr>
        <w:t>SCL-90</w:t>
      </w:r>
      <w:r w:rsidRPr="00FD6780">
        <w:rPr>
          <w:rFonts w:ascii="SimSun" w:cs="SimSun" w:hint="eastAsia"/>
          <w:color w:val="000000"/>
          <w:kern w:val="0"/>
          <w:sz w:val="20"/>
          <w:szCs w:val="20"/>
        </w:rPr>
        <w:t>评定结果的初步分析</w:t>
      </w:r>
      <w:r w:rsidRPr="00FD6780">
        <w:rPr>
          <w:color w:val="000000"/>
          <w:kern w:val="0"/>
          <w:sz w:val="20"/>
          <w:szCs w:val="20"/>
        </w:rPr>
        <w:t xml:space="preserve">. </w:t>
      </w:r>
      <w:r w:rsidRPr="00FD6780">
        <w:rPr>
          <w:rFonts w:ascii="SimSun" w:cs="SimSun" w:hint="eastAsia"/>
          <w:i/>
          <w:iCs/>
          <w:color w:val="000000"/>
          <w:kern w:val="0"/>
          <w:sz w:val="20"/>
          <w:szCs w:val="20"/>
        </w:rPr>
        <w:t>中国神经精神疾病杂志</w:t>
      </w:r>
      <w:r w:rsidRPr="00FD6780">
        <w:rPr>
          <w:color w:val="000000"/>
          <w:kern w:val="0"/>
          <w:sz w:val="20"/>
          <w:szCs w:val="20"/>
        </w:rPr>
        <w:t>(05), 260-263.</w:t>
      </w:r>
      <w:bookmarkEnd w:id="361"/>
    </w:p>
    <w:p w14:paraId="34E4D887" w14:textId="77777777" w:rsidR="00FD6780" w:rsidRPr="00FD6780" w:rsidRDefault="00FD6780" w:rsidP="00FD6780">
      <w:pPr>
        <w:autoSpaceDE w:val="0"/>
        <w:autoSpaceDN w:val="0"/>
        <w:adjustRightInd w:val="0"/>
        <w:ind w:left="240" w:firstLineChars="0" w:hanging="240"/>
        <w:rPr>
          <w:rFonts w:ascii="SimSun"/>
          <w:kern w:val="0"/>
          <w:szCs w:val="24"/>
        </w:rPr>
      </w:pPr>
      <w:bookmarkStart w:id="362"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362"/>
    </w:p>
    <w:p w14:paraId="4A537042" w14:textId="77777777" w:rsidR="00FD6780" w:rsidRPr="00FD6780" w:rsidRDefault="00FD6780" w:rsidP="00FD6780">
      <w:pPr>
        <w:autoSpaceDE w:val="0"/>
        <w:autoSpaceDN w:val="0"/>
        <w:adjustRightInd w:val="0"/>
        <w:ind w:left="240" w:firstLineChars="0" w:hanging="240"/>
        <w:rPr>
          <w:rFonts w:ascii="SimSun"/>
          <w:kern w:val="0"/>
          <w:szCs w:val="24"/>
        </w:rPr>
      </w:pPr>
      <w:bookmarkStart w:id="363"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SimSun" w:cs="SimSun"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363"/>
    </w:p>
    <w:p w14:paraId="7E067D2C" w14:textId="77777777" w:rsidR="00FD6780" w:rsidRPr="00FD6780" w:rsidRDefault="00FD6780" w:rsidP="00FD6780">
      <w:pPr>
        <w:autoSpaceDE w:val="0"/>
        <w:autoSpaceDN w:val="0"/>
        <w:adjustRightInd w:val="0"/>
        <w:ind w:left="240" w:firstLineChars="0" w:hanging="240"/>
        <w:rPr>
          <w:rFonts w:ascii="SimSun"/>
          <w:kern w:val="0"/>
          <w:szCs w:val="24"/>
        </w:rPr>
      </w:pPr>
      <w:bookmarkStart w:id="364"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364"/>
    </w:p>
    <w:p w14:paraId="59FD0216" w14:textId="77777777" w:rsidR="00FD6780" w:rsidRPr="00FD6780" w:rsidRDefault="00FD6780" w:rsidP="00FD6780">
      <w:pPr>
        <w:autoSpaceDE w:val="0"/>
        <w:autoSpaceDN w:val="0"/>
        <w:adjustRightInd w:val="0"/>
        <w:ind w:left="240" w:firstLineChars="0" w:hanging="240"/>
        <w:rPr>
          <w:rFonts w:ascii="SimSun"/>
          <w:kern w:val="0"/>
          <w:szCs w:val="24"/>
        </w:rPr>
      </w:pPr>
      <w:bookmarkStart w:id="365" w:name="_nebC43E6B44_7207_4F0F_810B_4277BD2CD00F"/>
      <w:r w:rsidRPr="00FD6780">
        <w:rPr>
          <w:rFonts w:ascii="SimSun" w:cs="SimSun" w:hint="eastAsia"/>
          <w:color w:val="000000"/>
          <w:kern w:val="0"/>
          <w:sz w:val="20"/>
          <w:szCs w:val="20"/>
        </w:rPr>
        <w:t>史从戎</w:t>
      </w:r>
      <w:r w:rsidRPr="00FD6780">
        <w:rPr>
          <w:color w:val="000000"/>
          <w:kern w:val="0"/>
          <w:sz w:val="20"/>
          <w:szCs w:val="20"/>
        </w:rPr>
        <w:t xml:space="preserve">, </w:t>
      </w:r>
      <w:r w:rsidRPr="00FD6780">
        <w:rPr>
          <w:rFonts w:ascii="SimSun" w:cs="SimSun" w:hint="eastAsia"/>
          <w:color w:val="000000"/>
          <w:kern w:val="0"/>
          <w:sz w:val="20"/>
          <w:szCs w:val="20"/>
        </w:rPr>
        <w:t>张曼华</w:t>
      </w:r>
      <w:r w:rsidRPr="00FD6780">
        <w:rPr>
          <w:color w:val="000000"/>
          <w:kern w:val="0"/>
          <w:sz w:val="20"/>
          <w:szCs w:val="20"/>
        </w:rPr>
        <w:t xml:space="preserve">, </w:t>
      </w:r>
      <w:r w:rsidRPr="00FD6780">
        <w:rPr>
          <w:rFonts w:ascii="SimSun" w:cs="SimSun" w:hint="eastAsia"/>
          <w:color w:val="000000"/>
          <w:kern w:val="0"/>
          <w:sz w:val="20"/>
          <w:szCs w:val="20"/>
        </w:rPr>
        <w:t>王宇</w:t>
      </w:r>
      <w:r w:rsidRPr="00FD6780">
        <w:rPr>
          <w:color w:val="000000"/>
          <w:kern w:val="0"/>
          <w:sz w:val="20"/>
          <w:szCs w:val="20"/>
        </w:rPr>
        <w:t xml:space="preserve">, </w:t>
      </w:r>
      <w:r w:rsidRPr="00FD6780">
        <w:rPr>
          <w:rFonts w:ascii="SimSun" w:cs="SimSun" w:hint="eastAsia"/>
          <w:color w:val="000000"/>
          <w:kern w:val="0"/>
          <w:sz w:val="20"/>
          <w:szCs w:val="20"/>
        </w:rPr>
        <w:t>来源</w:t>
      </w:r>
      <w:r w:rsidRPr="00FD6780">
        <w:rPr>
          <w:color w:val="000000"/>
          <w:kern w:val="0"/>
          <w:sz w:val="20"/>
          <w:szCs w:val="20"/>
        </w:rPr>
        <w:t xml:space="preserve">, </w:t>
      </w:r>
      <w:r w:rsidRPr="00FD6780">
        <w:rPr>
          <w:rFonts w:ascii="SimSun" w:cs="SimSun" w:hint="eastAsia"/>
          <w:color w:val="000000"/>
          <w:kern w:val="0"/>
          <w:sz w:val="20"/>
          <w:szCs w:val="20"/>
        </w:rPr>
        <w:t>高保兴</w:t>
      </w:r>
      <w:r w:rsidRPr="00FD6780">
        <w:rPr>
          <w:color w:val="000000"/>
          <w:kern w:val="0"/>
          <w:sz w:val="20"/>
          <w:szCs w:val="20"/>
        </w:rPr>
        <w:t xml:space="preserve">, </w:t>
      </w:r>
      <w:r w:rsidRPr="00FD6780">
        <w:rPr>
          <w:rFonts w:ascii="SimSun" w:cs="SimSun" w:hint="eastAsia"/>
          <w:color w:val="000000"/>
          <w:kern w:val="0"/>
          <w:sz w:val="20"/>
          <w:szCs w:val="20"/>
        </w:rPr>
        <w:t>乔晓春</w:t>
      </w:r>
      <w:r w:rsidRPr="00FD6780">
        <w:rPr>
          <w:color w:val="000000"/>
          <w:kern w:val="0"/>
          <w:sz w:val="20"/>
          <w:szCs w:val="20"/>
        </w:rPr>
        <w:t xml:space="preserve">. (2011). </w:t>
      </w:r>
      <w:r w:rsidRPr="00FD6780">
        <w:rPr>
          <w:rFonts w:ascii="SimSun" w:cs="SimSun"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SimSun" w:cs="SimSun"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365"/>
    </w:p>
    <w:p w14:paraId="5A45DEA2" w14:textId="77777777" w:rsidR="00FD6780" w:rsidRPr="00FD6780" w:rsidRDefault="00FD6780" w:rsidP="00FD6780">
      <w:pPr>
        <w:autoSpaceDE w:val="0"/>
        <w:autoSpaceDN w:val="0"/>
        <w:adjustRightInd w:val="0"/>
        <w:ind w:left="240" w:firstLineChars="0" w:hanging="240"/>
        <w:rPr>
          <w:rFonts w:ascii="SimSun"/>
          <w:kern w:val="0"/>
          <w:szCs w:val="24"/>
        </w:rPr>
      </w:pPr>
      <w:bookmarkStart w:id="366"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366"/>
    </w:p>
    <w:p w14:paraId="457AC21F" w14:textId="77777777" w:rsidR="00FD6780" w:rsidRPr="00FD6780" w:rsidRDefault="00FD6780" w:rsidP="00FD6780">
      <w:pPr>
        <w:autoSpaceDE w:val="0"/>
        <w:autoSpaceDN w:val="0"/>
        <w:adjustRightInd w:val="0"/>
        <w:ind w:left="240" w:firstLineChars="0" w:hanging="240"/>
        <w:rPr>
          <w:rFonts w:ascii="SimSun"/>
          <w:kern w:val="0"/>
          <w:szCs w:val="24"/>
        </w:rPr>
      </w:pPr>
      <w:bookmarkStart w:id="367"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367"/>
    </w:p>
    <w:p w14:paraId="1175EDDD" w14:textId="77777777" w:rsidR="00FD6780" w:rsidRPr="00FD6780" w:rsidRDefault="00FD6780" w:rsidP="00FD6780">
      <w:pPr>
        <w:autoSpaceDE w:val="0"/>
        <w:autoSpaceDN w:val="0"/>
        <w:adjustRightInd w:val="0"/>
        <w:ind w:left="240" w:firstLineChars="0" w:hanging="240"/>
        <w:rPr>
          <w:rFonts w:ascii="SimSun"/>
          <w:kern w:val="0"/>
          <w:szCs w:val="24"/>
        </w:rPr>
      </w:pPr>
      <w:bookmarkStart w:id="368"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368"/>
    </w:p>
    <w:p w14:paraId="7432FF83" w14:textId="77777777" w:rsidR="00FD6780" w:rsidRPr="00FD6780" w:rsidRDefault="00FD6780" w:rsidP="00FD6780">
      <w:pPr>
        <w:autoSpaceDE w:val="0"/>
        <w:autoSpaceDN w:val="0"/>
        <w:adjustRightInd w:val="0"/>
        <w:ind w:left="240" w:firstLineChars="0" w:hanging="240"/>
        <w:rPr>
          <w:rFonts w:ascii="SimSun"/>
          <w:kern w:val="0"/>
          <w:szCs w:val="24"/>
        </w:rPr>
      </w:pPr>
      <w:bookmarkStart w:id="369" w:name="_neb991DBBDD_4852_4483_988F_DB566D15F86D"/>
      <w:r w:rsidRPr="00FD6780">
        <w:rPr>
          <w:color w:val="000000"/>
          <w:kern w:val="0"/>
          <w:sz w:val="20"/>
          <w:szCs w:val="20"/>
        </w:rPr>
        <w:lastRenderedPageBreak/>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369"/>
    </w:p>
    <w:p w14:paraId="638148B0" w14:textId="77777777" w:rsidR="00FD6780" w:rsidRPr="00FD6780" w:rsidRDefault="00FD6780" w:rsidP="00FD6780">
      <w:pPr>
        <w:autoSpaceDE w:val="0"/>
        <w:autoSpaceDN w:val="0"/>
        <w:adjustRightInd w:val="0"/>
        <w:ind w:left="240" w:firstLineChars="0" w:hanging="240"/>
        <w:rPr>
          <w:rFonts w:ascii="SimSun"/>
          <w:kern w:val="0"/>
          <w:szCs w:val="24"/>
        </w:rPr>
      </w:pPr>
      <w:bookmarkStart w:id="370" w:name="_nebB647F755_105E_42B2_B495_1AFE794B9276"/>
      <w:r w:rsidRPr="00FD6780">
        <w:rPr>
          <w:rFonts w:ascii="SimSun" w:cs="SimSun" w:hint="eastAsia"/>
          <w:color w:val="000000"/>
          <w:kern w:val="0"/>
          <w:sz w:val="20"/>
          <w:szCs w:val="20"/>
        </w:rPr>
        <w:t>陈祉妍</w:t>
      </w:r>
      <w:r w:rsidRPr="00FD6780">
        <w:rPr>
          <w:color w:val="000000"/>
          <w:kern w:val="0"/>
          <w:sz w:val="20"/>
          <w:szCs w:val="20"/>
        </w:rPr>
        <w:t xml:space="preserve">, </w:t>
      </w:r>
      <w:r w:rsidRPr="00FD6780">
        <w:rPr>
          <w:rFonts w:ascii="SimSun" w:cs="SimSun" w:hint="eastAsia"/>
          <w:color w:val="000000"/>
          <w:kern w:val="0"/>
          <w:sz w:val="20"/>
          <w:szCs w:val="20"/>
        </w:rPr>
        <w:t>杨小冬</w:t>
      </w:r>
      <w:r w:rsidRPr="00FD6780">
        <w:rPr>
          <w:color w:val="000000"/>
          <w:kern w:val="0"/>
          <w:sz w:val="20"/>
          <w:szCs w:val="20"/>
        </w:rPr>
        <w:t xml:space="preserve">, </w:t>
      </w:r>
      <w:r w:rsidRPr="00FD6780">
        <w:rPr>
          <w:rFonts w:ascii="SimSun" w:cs="SimSun" w:hint="eastAsia"/>
          <w:color w:val="000000"/>
          <w:kern w:val="0"/>
          <w:sz w:val="20"/>
          <w:szCs w:val="20"/>
        </w:rPr>
        <w:t>李新影</w:t>
      </w:r>
      <w:r w:rsidRPr="00FD6780">
        <w:rPr>
          <w:color w:val="000000"/>
          <w:kern w:val="0"/>
          <w:sz w:val="20"/>
          <w:szCs w:val="20"/>
        </w:rPr>
        <w:t xml:space="preserve">. (2009). </w:t>
      </w:r>
      <w:r w:rsidRPr="00FD6780">
        <w:rPr>
          <w:rFonts w:ascii="SimSun" w:cs="SimSun"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370"/>
    </w:p>
    <w:p w14:paraId="71CE6AC4" w14:textId="77777777" w:rsidR="00FD6780" w:rsidRPr="00FD6780" w:rsidRDefault="00FD6780" w:rsidP="00FD6780">
      <w:pPr>
        <w:autoSpaceDE w:val="0"/>
        <w:autoSpaceDN w:val="0"/>
        <w:adjustRightInd w:val="0"/>
        <w:ind w:left="240" w:firstLineChars="0" w:hanging="240"/>
        <w:rPr>
          <w:rFonts w:ascii="SimSun"/>
          <w:kern w:val="0"/>
          <w:szCs w:val="24"/>
        </w:rPr>
      </w:pPr>
      <w:bookmarkStart w:id="371" w:name="_neb8B95C85E_EF2C_478B_A406_DA97F36823CB"/>
      <w:r w:rsidRPr="00FD6780">
        <w:rPr>
          <w:color w:val="000000"/>
          <w:kern w:val="0"/>
          <w:sz w:val="20"/>
          <w:szCs w:val="20"/>
        </w:rPr>
        <w:t>Wang, M., Armour, C., Wu, Y., Ren, F., Zhu, X., &amp; Yao, S. (2013). Factor structure of the CES</w:t>
      </w:r>
      <w:r w:rsidRPr="00FD6780">
        <w:rPr>
          <w:rFonts w:ascii="SimSun" w:cs="SimSun"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371"/>
    </w:p>
    <w:p w14:paraId="16E2D173" w14:textId="77777777" w:rsidR="00FD6780" w:rsidRPr="00FD6780" w:rsidRDefault="00FD6780" w:rsidP="00FD6780">
      <w:pPr>
        <w:autoSpaceDE w:val="0"/>
        <w:autoSpaceDN w:val="0"/>
        <w:adjustRightInd w:val="0"/>
        <w:ind w:left="240" w:firstLineChars="0" w:hanging="240"/>
        <w:rPr>
          <w:rFonts w:ascii="SimSun"/>
          <w:kern w:val="0"/>
          <w:szCs w:val="24"/>
        </w:rPr>
      </w:pPr>
      <w:bookmarkStart w:id="372"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372"/>
    </w:p>
    <w:p w14:paraId="1689E027" w14:textId="77777777" w:rsidR="00FD6780" w:rsidRPr="00FD6780" w:rsidRDefault="00FD6780" w:rsidP="00FD6780">
      <w:pPr>
        <w:autoSpaceDE w:val="0"/>
        <w:autoSpaceDN w:val="0"/>
        <w:adjustRightInd w:val="0"/>
        <w:ind w:left="240" w:firstLineChars="0" w:hanging="240"/>
        <w:rPr>
          <w:rFonts w:ascii="SimSun"/>
          <w:kern w:val="0"/>
          <w:szCs w:val="24"/>
        </w:rPr>
      </w:pPr>
      <w:bookmarkStart w:id="373"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373"/>
    </w:p>
    <w:p w14:paraId="4268F48F" w14:textId="77777777" w:rsidR="00FD6780" w:rsidRPr="00FD6780" w:rsidRDefault="00FD6780" w:rsidP="00FD6780">
      <w:pPr>
        <w:autoSpaceDE w:val="0"/>
        <w:autoSpaceDN w:val="0"/>
        <w:adjustRightInd w:val="0"/>
        <w:ind w:left="240" w:firstLineChars="0" w:hanging="240"/>
        <w:rPr>
          <w:rFonts w:ascii="SimSun"/>
          <w:kern w:val="0"/>
          <w:szCs w:val="24"/>
        </w:rPr>
      </w:pPr>
      <w:bookmarkStart w:id="374" w:name="_nebE1835335_57AE_43D0_B39F_6325EE6207A3"/>
      <w:r w:rsidRPr="00FD6780">
        <w:rPr>
          <w:rFonts w:ascii="SimSun" w:cs="SimSun" w:hint="eastAsia"/>
          <w:color w:val="000000"/>
          <w:kern w:val="0"/>
          <w:sz w:val="20"/>
          <w:szCs w:val="20"/>
        </w:rPr>
        <w:t>潘丝媛</w:t>
      </w:r>
      <w:r w:rsidRPr="00FD6780">
        <w:rPr>
          <w:color w:val="000000"/>
          <w:kern w:val="0"/>
          <w:sz w:val="20"/>
          <w:szCs w:val="20"/>
        </w:rPr>
        <w:t xml:space="preserve">, </w:t>
      </w:r>
      <w:r w:rsidRPr="00FD6780">
        <w:rPr>
          <w:rFonts w:ascii="SimSun" w:cs="SimSun" w:hint="eastAsia"/>
          <w:color w:val="000000"/>
          <w:kern w:val="0"/>
          <w:sz w:val="20"/>
          <w:szCs w:val="20"/>
        </w:rPr>
        <w:t>李武权</w:t>
      </w:r>
      <w:r w:rsidRPr="00FD6780">
        <w:rPr>
          <w:color w:val="000000"/>
          <w:kern w:val="0"/>
          <w:sz w:val="20"/>
          <w:szCs w:val="20"/>
        </w:rPr>
        <w:t xml:space="preserve">, </w:t>
      </w:r>
      <w:r w:rsidRPr="00FD6780">
        <w:rPr>
          <w:rFonts w:ascii="SimSun" w:cs="SimSun" w:hint="eastAsia"/>
          <w:color w:val="000000"/>
          <w:kern w:val="0"/>
          <w:sz w:val="20"/>
          <w:szCs w:val="20"/>
        </w:rPr>
        <w:t>黎明</w:t>
      </w:r>
      <w:r w:rsidRPr="00FD6780">
        <w:rPr>
          <w:color w:val="000000"/>
          <w:kern w:val="0"/>
          <w:sz w:val="20"/>
          <w:szCs w:val="20"/>
        </w:rPr>
        <w:t xml:space="preserve">, </w:t>
      </w:r>
      <w:r w:rsidRPr="00FD6780">
        <w:rPr>
          <w:rFonts w:ascii="SimSun" w:cs="SimSun" w:hint="eastAsia"/>
          <w:color w:val="000000"/>
          <w:kern w:val="0"/>
          <w:sz w:val="20"/>
          <w:szCs w:val="20"/>
        </w:rPr>
        <w:t>郭蓝</w:t>
      </w:r>
      <w:r w:rsidRPr="00FD6780">
        <w:rPr>
          <w:color w:val="000000"/>
          <w:kern w:val="0"/>
          <w:sz w:val="20"/>
          <w:szCs w:val="20"/>
        </w:rPr>
        <w:t xml:space="preserve">, </w:t>
      </w:r>
      <w:r w:rsidRPr="00FD6780">
        <w:rPr>
          <w:rFonts w:ascii="SimSun" w:cs="SimSun" w:hint="eastAsia"/>
          <w:color w:val="000000"/>
          <w:kern w:val="0"/>
          <w:sz w:val="20"/>
          <w:szCs w:val="20"/>
        </w:rPr>
        <w:t>邓雪清</w:t>
      </w:r>
      <w:r w:rsidRPr="00FD6780">
        <w:rPr>
          <w:color w:val="000000"/>
          <w:kern w:val="0"/>
          <w:sz w:val="20"/>
          <w:szCs w:val="20"/>
        </w:rPr>
        <w:t xml:space="preserve">, </w:t>
      </w:r>
      <w:r w:rsidRPr="00FD6780">
        <w:rPr>
          <w:rFonts w:ascii="SimSun" w:cs="SimSun" w:hint="eastAsia"/>
          <w:color w:val="000000"/>
          <w:kern w:val="0"/>
          <w:sz w:val="20"/>
          <w:szCs w:val="20"/>
        </w:rPr>
        <w:t>卢次勇</w:t>
      </w:r>
      <w:r w:rsidRPr="00FD6780">
        <w:rPr>
          <w:color w:val="000000"/>
          <w:kern w:val="0"/>
          <w:sz w:val="20"/>
          <w:szCs w:val="20"/>
        </w:rPr>
        <w:t xml:space="preserve">. (2018). </w:t>
      </w:r>
      <w:r w:rsidRPr="00FD6780">
        <w:rPr>
          <w:rFonts w:ascii="SimSun" w:cs="SimSun"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SimSun" w:cs="SimSun"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374"/>
    </w:p>
    <w:p w14:paraId="4F7AFB39" w14:textId="77777777" w:rsidR="00FD6780" w:rsidRPr="00FD6780" w:rsidRDefault="00FD6780" w:rsidP="00FD6780">
      <w:pPr>
        <w:autoSpaceDE w:val="0"/>
        <w:autoSpaceDN w:val="0"/>
        <w:adjustRightInd w:val="0"/>
        <w:ind w:left="240" w:firstLineChars="0" w:hanging="240"/>
        <w:rPr>
          <w:rFonts w:ascii="SimSun"/>
          <w:kern w:val="0"/>
          <w:szCs w:val="24"/>
        </w:rPr>
      </w:pPr>
      <w:bookmarkStart w:id="375"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375"/>
    </w:p>
    <w:p w14:paraId="3C049B6A" w14:textId="77777777" w:rsidR="00FD6780" w:rsidRPr="00FD6780" w:rsidRDefault="00FD6780" w:rsidP="00FD6780">
      <w:pPr>
        <w:autoSpaceDE w:val="0"/>
        <w:autoSpaceDN w:val="0"/>
        <w:adjustRightInd w:val="0"/>
        <w:ind w:left="240" w:firstLineChars="0" w:hanging="240"/>
        <w:rPr>
          <w:rFonts w:ascii="SimSun"/>
          <w:kern w:val="0"/>
          <w:szCs w:val="24"/>
        </w:rPr>
      </w:pPr>
      <w:bookmarkStart w:id="376" w:name="_nebB3642D7B_3C3C_400C_B6A3_1975442408F5"/>
      <w:r w:rsidRPr="00FD6780">
        <w:rPr>
          <w:rFonts w:ascii="SimSun" w:cs="SimSun" w:hint="eastAsia"/>
          <w:color w:val="000000"/>
          <w:kern w:val="0"/>
          <w:sz w:val="20"/>
          <w:szCs w:val="20"/>
        </w:rPr>
        <w:t>刘平</w:t>
      </w:r>
      <w:r w:rsidRPr="00FD6780">
        <w:rPr>
          <w:color w:val="000000"/>
          <w:kern w:val="0"/>
          <w:sz w:val="20"/>
          <w:szCs w:val="20"/>
        </w:rPr>
        <w:t xml:space="preserve">. (1999). </w:t>
      </w:r>
      <w:r w:rsidRPr="00FD6780">
        <w:rPr>
          <w:rFonts w:ascii="SimSun" w:cs="SimSun"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SimSun" w:cs="SimSun" w:hint="eastAsia"/>
          <w:color w:val="000000"/>
          <w:kern w:val="0"/>
          <w:sz w:val="20"/>
          <w:szCs w:val="20"/>
        </w:rPr>
        <w:t>，</w:t>
      </w:r>
      <w:r w:rsidRPr="00FD6780">
        <w:rPr>
          <w:color w:val="000000"/>
          <w:kern w:val="0"/>
          <w:sz w:val="20"/>
          <w:szCs w:val="20"/>
        </w:rPr>
        <w:t>CES-D</w:t>
      </w:r>
      <w:r w:rsidRPr="00FD6780">
        <w:rPr>
          <w:rFonts w:ascii="SimSun" w:cs="SimSun" w:hint="eastAsia"/>
          <w:color w:val="000000"/>
          <w:kern w:val="0"/>
          <w:sz w:val="20"/>
          <w:szCs w:val="20"/>
        </w:rPr>
        <w:t>）</w:t>
      </w:r>
      <w:r w:rsidRPr="00FD6780">
        <w:rPr>
          <w:color w:val="000000"/>
          <w:kern w:val="0"/>
          <w:sz w:val="20"/>
          <w:szCs w:val="20"/>
        </w:rPr>
        <w:t xml:space="preserve">. </w:t>
      </w:r>
      <w:r w:rsidRPr="00FD6780">
        <w:rPr>
          <w:rFonts w:ascii="SimSun" w:cs="SimSun" w:hint="eastAsia"/>
          <w:i/>
          <w:iCs/>
          <w:color w:val="000000"/>
          <w:kern w:val="0"/>
          <w:sz w:val="20"/>
          <w:szCs w:val="20"/>
        </w:rPr>
        <w:t>中国心理卫生杂志（增刊）</w:t>
      </w:r>
      <w:r w:rsidRPr="00FD6780">
        <w:rPr>
          <w:color w:val="000000"/>
          <w:kern w:val="0"/>
          <w:sz w:val="20"/>
          <w:szCs w:val="20"/>
        </w:rPr>
        <w:t>, 200-202.</w:t>
      </w:r>
      <w:bookmarkEnd w:id="376"/>
    </w:p>
    <w:p w14:paraId="17CB05F4" w14:textId="77777777" w:rsidR="00FD6780" w:rsidRPr="00FD6780" w:rsidRDefault="00FD6780" w:rsidP="00FD6780">
      <w:pPr>
        <w:autoSpaceDE w:val="0"/>
        <w:autoSpaceDN w:val="0"/>
        <w:adjustRightInd w:val="0"/>
        <w:ind w:left="240" w:firstLineChars="0" w:hanging="240"/>
        <w:rPr>
          <w:rFonts w:ascii="SimSun"/>
          <w:kern w:val="0"/>
          <w:szCs w:val="24"/>
        </w:rPr>
      </w:pPr>
      <w:bookmarkStart w:id="377" w:name="_nebEDE67427_30E7_4C4E_9198_C36D159066AF"/>
      <w:r w:rsidRPr="00FD6780">
        <w:rPr>
          <w:rFonts w:ascii="SimSun" w:cs="SimSun" w:hint="eastAsia"/>
          <w:color w:val="000000"/>
          <w:kern w:val="0"/>
          <w:sz w:val="20"/>
          <w:szCs w:val="20"/>
        </w:rPr>
        <w:t>刘琰</w:t>
      </w:r>
      <w:r w:rsidRPr="00FD6780">
        <w:rPr>
          <w:color w:val="000000"/>
          <w:kern w:val="0"/>
          <w:sz w:val="20"/>
          <w:szCs w:val="20"/>
        </w:rPr>
        <w:t xml:space="preserve">, </w:t>
      </w:r>
      <w:r w:rsidRPr="00FD6780">
        <w:rPr>
          <w:rFonts w:ascii="SimSun" w:cs="SimSun" w:hint="eastAsia"/>
          <w:color w:val="000000"/>
          <w:kern w:val="0"/>
          <w:sz w:val="20"/>
          <w:szCs w:val="20"/>
        </w:rPr>
        <w:t>谭曦</w:t>
      </w:r>
      <w:r w:rsidRPr="00FD6780">
        <w:rPr>
          <w:color w:val="000000"/>
          <w:kern w:val="0"/>
          <w:sz w:val="20"/>
          <w:szCs w:val="20"/>
        </w:rPr>
        <w:t xml:space="preserve">, </w:t>
      </w:r>
      <w:r w:rsidRPr="00FD6780">
        <w:rPr>
          <w:rFonts w:ascii="SimSun" w:cs="SimSun" w:hint="eastAsia"/>
          <w:color w:val="000000"/>
          <w:kern w:val="0"/>
          <w:sz w:val="20"/>
          <w:szCs w:val="20"/>
        </w:rPr>
        <w:t>李扬</w:t>
      </w:r>
      <w:r w:rsidRPr="00FD6780">
        <w:rPr>
          <w:color w:val="000000"/>
          <w:kern w:val="0"/>
          <w:sz w:val="20"/>
          <w:szCs w:val="20"/>
        </w:rPr>
        <w:t xml:space="preserve">, </w:t>
      </w:r>
      <w:r w:rsidRPr="00FD6780">
        <w:rPr>
          <w:rFonts w:ascii="SimSun" w:cs="SimSun" w:hint="eastAsia"/>
          <w:color w:val="000000"/>
          <w:kern w:val="0"/>
          <w:sz w:val="20"/>
          <w:szCs w:val="20"/>
        </w:rPr>
        <w:t>徐芳</w:t>
      </w:r>
      <w:r w:rsidRPr="00FD6780">
        <w:rPr>
          <w:color w:val="000000"/>
          <w:kern w:val="0"/>
          <w:sz w:val="20"/>
          <w:szCs w:val="20"/>
        </w:rPr>
        <w:t xml:space="preserve">, </w:t>
      </w:r>
      <w:r w:rsidRPr="00FD6780">
        <w:rPr>
          <w:rFonts w:ascii="SimSun" w:cs="SimSun" w:hint="eastAsia"/>
          <w:color w:val="000000"/>
          <w:kern w:val="0"/>
          <w:sz w:val="20"/>
          <w:szCs w:val="20"/>
        </w:rPr>
        <w:t>张杰</w:t>
      </w:r>
      <w:r w:rsidRPr="00FD6780">
        <w:rPr>
          <w:color w:val="000000"/>
          <w:kern w:val="0"/>
          <w:sz w:val="20"/>
          <w:szCs w:val="20"/>
        </w:rPr>
        <w:t xml:space="preserve">, </w:t>
      </w:r>
      <w:r w:rsidRPr="00FD6780">
        <w:rPr>
          <w:rFonts w:ascii="SimSun" w:cs="SimSun" w:hint="eastAsia"/>
          <w:color w:val="000000"/>
          <w:kern w:val="0"/>
          <w:sz w:val="20"/>
          <w:szCs w:val="20"/>
        </w:rPr>
        <w:t>孔军辉</w:t>
      </w:r>
      <w:r w:rsidRPr="00FD6780">
        <w:rPr>
          <w:color w:val="000000"/>
          <w:kern w:val="0"/>
          <w:sz w:val="20"/>
          <w:szCs w:val="20"/>
        </w:rPr>
        <w:t xml:space="preserve">. (2015). </w:t>
      </w:r>
      <w:r w:rsidRPr="00FD6780">
        <w:rPr>
          <w:rFonts w:ascii="SimSun" w:cs="SimSun" w:hint="eastAsia"/>
          <w:color w:val="000000"/>
          <w:kern w:val="0"/>
          <w:sz w:val="20"/>
          <w:szCs w:val="20"/>
        </w:rPr>
        <w:t>大学生抑郁情绪现状及影响因素分析</w:t>
      </w:r>
      <w:r w:rsidRPr="00FD6780">
        <w:rPr>
          <w:color w:val="000000"/>
          <w:kern w:val="0"/>
          <w:sz w:val="20"/>
          <w:szCs w:val="20"/>
        </w:rPr>
        <w:t xml:space="preserve">. </w:t>
      </w:r>
      <w:r w:rsidRPr="00FD6780">
        <w:rPr>
          <w:rFonts w:ascii="SimSun" w:cs="SimSun"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377"/>
    </w:p>
    <w:p w14:paraId="62B03050" w14:textId="77777777" w:rsidR="00FD6780" w:rsidRPr="00FD6780" w:rsidRDefault="00FD6780" w:rsidP="00FD6780">
      <w:pPr>
        <w:autoSpaceDE w:val="0"/>
        <w:autoSpaceDN w:val="0"/>
        <w:adjustRightInd w:val="0"/>
        <w:ind w:left="240" w:firstLineChars="0" w:hanging="240"/>
        <w:rPr>
          <w:rFonts w:ascii="SimSun"/>
          <w:kern w:val="0"/>
          <w:szCs w:val="24"/>
        </w:rPr>
      </w:pPr>
      <w:bookmarkStart w:id="378" w:name="_neb78C16136_B49E_4380_B658_32FAF459F560"/>
      <w:r w:rsidRPr="00FD6780">
        <w:rPr>
          <w:color w:val="000000"/>
          <w:kern w:val="0"/>
          <w:sz w:val="20"/>
          <w:szCs w:val="20"/>
        </w:rPr>
        <w:t>Kovacs, M. (1992). Children</w:t>
      </w:r>
      <w:r w:rsidRPr="00FD6780">
        <w:rPr>
          <w:rFonts w:ascii="SimSun" w:cs="SimSun"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378"/>
    </w:p>
    <w:p w14:paraId="1C3A62A1" w14:textId="77777777" w:rsidR="00FD6780" w:rsidRPr="00FD6780" w:rsidRDefault="00FD6780" w:rsidP="00FD6780">
      <w:pPr>
        <w:autoSpaceDE w:val="0"/>
        <w:autoSpaceDN w:val="0"/>
        <w:adjustRightInd w:val="0"/>
        <w:ind w:left="240" w:firstLineChars="0" w:hanging="240"/>
        <w:rPr>
          <w:rFonts w:ascii="SimSun"/>
          <w:kern w:val="0"/>
          <w:szCs w:val="24"/>
        </w:rPr>
      </w:pPr>
      <w:bookmarkStart w:id="379"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379"/>
    </w:p>
    <w:p w14:paraId="06E66DBE" w14:textId="77777777" w:rsidR="00FD6780" w:rsidRPr="00FD6780" w:rsidRDefault="00FD6780" w:rsidP="00FD6780">
      <w:pPr>
        <w:autoSpaceDE w:val="0"/>
        <w:autoSpaceDN w:val="0"/>
        <w:adjustRightInd w:val="0"/>
        <w:ind w:left="240" w:firstLineChars="0" w:hanging="240"/>
        <w:rPr>
          <w:rFonts w:ascii="SimSun"/>
          <w:kern w:val="0"/>
          <w:szCs w:val="24"/>
        </w:rPr>
      </w:pPr>
      <w:bookmarkStart w:id="380" w:name="_neb184C81B2_55EF_4F7F_BE77_AAE3F4FF4F70"/>
      <w:r w:rsidRPr="00FD6780">
        <w:rPr>
          <w:rFonts w:ascii="SimSun" w:cs="SimSun" w:hint="eastAsia"/>
          <w:color w:val="000000"/>
          <w:kern w:val="0"/>
          <w:sz w:val="20"/>
          <w:szCs w:val="20"/>
        </w:rPr>
        <w:t>洪忻</w:t>
      </w:r>
      <w:r w:rsidRPr="00FD6780">
        <w:rPr>
          <w:color w:val="000000"/>
          <w:kern w:val="0"/>
          <w:sz w:val="20"/>
          <w:szCs w:val="20"/>
        </w:rPr>
        <w:t xml:space="preserve">, </w:t>
      </w:r>
      <w:r w:rsidRPr="00FD6780">
        <w:rPr>
          <w:rFonts w:ascii="SimSun" w:cs="SimSun" w:hint="eastAsia"/>
          <w:color w:val="000000"/>
          <w:kern w:val="0"/>
          <w:sz w:val="20"/>
          <w:szCs w:val="20"/>
        </w:rPr>
        <w:t>李解权</w:t>
      </w:r>
      <w:r w:rsidRPr="00FD6780">
        <w:rPr>
          <w:color w:val="000000"/>
          <w:kern w:val="0"/>
          <w:sz w:val="20"/>
          <w:szCs w:val="20"/>
        </w:rPr>
        <w:t xml:space="preserve">, </w:t>
      </w:r>
      <w:r w:rsidRPr="00FD6780">
        <w:rPr>
          <w:rFonts w:ascii="SimSun" w:cs="SimSun" w:hint="eastAsia"/>
          <w:color w:val="000000"/>
          <w:kern w:val="0"/>
          <w:sz w:val="20"/>
          <w:szCs w:val="20"/>
        </w:rPr>
        <w:t>梁亚琼</w:t>
      </w:r>
      <w:r w:rsidRPr="00FD6780">
        <w:rPr>
          <w:color w:val="000000"/>
          <w:kern w:val="0"/>
          <w:sz w:val="20"/>
          <w:szCs w:val="20"/>
        </w:rPr>
        <w:t xml:space="preserve">, </w:t>
      </w:r>
      <w:r w:rsidRPr="00FD6780">
        <w:rPr>
          <w:rFonts w:ascii="SimSun" w:cs="SimSun" w:hint="eastAsia"/>
          <w:color w:val="000000"/>
          <w:kern w:val="0"/>
          <w:sz w:val="20"/>
          <w:szCs w:val="20"/>
        </w:rPr>
        <w:t>王志勇</w:t>
      </w:r>
      <w:r w:rsidRPr="00FD6780">
        <w:rPr>
          <w:color w:val="000000"/>
          <w:kern w:val="0"/>
          <w:sz w:val="20"/>
          <w:szCs w:val="20"/>
        </w:rPr>
        <w:t xml:space="preserve">, </w:t>
      </w:r>
      <w:r w:rsidRPr="00FD6780">
        <w:rPr>
          <w:rFonts w:ascii="SimSun" w:cs="SimSun" w:hint="eastAsia"/>
          <w:color w:val="000000"/>
          <w:kern w:val="0"/>
          <w:sz w:val="20"/>
          <w:szCs w:val="20"/>
        </w:rPr>
        <w:t>徐斐</w:t>
      </w:r>
      <w:r w:rsidRPr="00FD6780">
        <w:rPr>
          <w:color w:val="000000"/>
          <w:kern w:val="0"/>
          <w:sz w:val="20"/>
          <w:szCs w:val="20"/>
        </w:rPr>
        <w:t xml:space="preserve">. (2012). </w:t>
      </w:r>
      <w:r w:rsidRPr="00FD6780">
        <w:rPr>
          <w:rFonts w:ascii="SimSun" w:cs="SimSun"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SimSun" w:cs="SimSun"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380"/>
    </w:p>
    <w:p w14:paraId="510CCECA" w14:textId="77777777" w:rsidR="00FD6780" w:rsidRPr="00FD6780" w:rsidRDefault="00FD6780" w:rsidP="00FD6780">
      <w:pPr>
        <w:autoSpaceDE w:val="0"/>
        <w:autoSpaceDN w:val="0"/>
        <w:adjustRightInd w:val="0"/>
        <w:ind w:left="240" w:firstLineChars="0" w:hanging="240"/>
        <w:rPr>
          <w:rFonts w:ascii="SimSun"/>
          <w:kern w:val="0"/>
          <w:szCs w:val="24"/>
        </w:rPr>
      </w:pPr>
      <w:bookmarkStart w:id="381" w:name="_nebF5CFC7F2_FB56_4D08_8106_7CB31B1407F7"/>
      <w:r w:rsidRPr="00FD6780">
        <w:rPr>
          <w:rFonts w:ascii="SimSun" w:cs="SimSun" w:hint="eastAsia"/>
          <w:color w:val="000000"/>
          <w:kern w:val="0"/>
          <w:sz w:val="20"/>
          <w:szCs w:val="20"/>
        </w:rPr>
        <w:t>陈海燕</w:t>
      </w:r>
      <w:r w:rsidRPr="00FD6780">
        <w:rPr>
          <w:color w:val="000000"/>
          <w:kern w:val="0"/>
          <w:sz w:val="20"/>
          <w:szCs w:val="20"/>
        </w:rPr>
        <w:t xml:space="preserve">, </w:t>
      </w:r>
      <w:r w:rsidRPr="00FD6780">
        <w:rPr>
          <w:rFonts w:ascii="SimSun" w:cs="SimSun" w:hint="eastAsia"/>
          <w:color w:val="000000"/>
          <w:kern w:val="0"/>
          <w:sz w:val="20"/>
          <w:szCs w:val="20"/>
        </w:rPr>
        <w:t>姚树桥</w:t>
      </w:r>
      <w:r w:rsidRPr="00FD6780">
        <w:rPr>
          <w:color w:val="000000"/>
          <w:kern w:val="0"/>
          <w:sz w:val="20"/>
          <w:szCs w:val="20"/>
        </w:rPr>
        <w:t xml:space="preserve">, </w:t>
      </w:r>
      <w:r w:rsidRPr="00FD6780">
        <w:rPr>
          <w:rFonts w:ascii="SimSun" w:cs="SimSun" w:hint="eastAsia"/>
          <w:color w:val="000000"/>
          <w:kern w:val="0"/>
          <w:sz w:val="20"/>
          <w:szCs w:val="20"/>
        </w:rPr>
        <w:t>明庆森</w:t>
      </w:r>
      <w:r w:rsidRPr="00FD6780">
        <w:rPr>
          <w:color w:val="000000"/>
          <w:kern w:val="0"/>
          <w:sz w:val="20"/>
          <w:szCs w:val="20"/>
        </w:rPr>
        <w:t xml:space="preserve">, </w:t>
      </w:r>
      <w:r w:rsidRPr="00FD6780">
        <w:rPr>
          <w:rFonts w:ascii="SimSun" w:cs="SimSun" w:hint="eastAsia"/>
          <w:color w:val="000000"/>
          <w:kern w:val="0"/>
          <w:sz w:val="20"/>
          <w:szCs w:val="20"/>
        </w:rPr>
        <w:t>侯婵娟</w:t>
      </w:r>
      <w:r w:rsidRPr="00FD6780">
        <w:rPr>
          <w:color w:val="000000"/>
          <w:kern w:val="0"/>
          <w:sz w:val="20"/>
          <w:szCs w:val="20"/>
        </w:rPr>
        <w:t xml:space="preserve">. (2012). </w:t>
      </w:r>
      <w:r w:rsidRPr="00FD6780">
        <w:rPr>
          <w:rFonts w:ascii="SimSun" w:cs="SimSun" w:hint="eastAsia"/>
          <w:color w:val="000000"/>
          <w:kern w:val="0"/>
          <w:sz w:val="20"/>
          <w:szCs w:val="20"/>
        </w:rPr>
        <w:t>中学生的抑郁症状与生活事件</w:t>
      </w:r>
      <w:r w:rsidRPr="00FD6780">
        <w:rPr>
          <w:color w:val="000000"/>
          <w:kern w:val="0"/>
          <w:sz w:val="20"/>
          <w:szCs w:val="20"/>
        </w:rPr>
        <w:t>:</w:t>
      </w:r>
      <w:r w:rsidRPr="00FD6780">
        <w:rPr>
          <w:rFonts w:ascii="SimSun" w:cs="SimSun" w:hint="eastAsia"/>
          <w:color w:val="000000"/>
          <w:kern w:val="0"/>
          <w:sz w:val="20"/>
          <w:szCs w:val="20"/>
        </w:rPr>
        <w:t>非适应性策略的中介作用</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381"/>
    </w:p>
    <w:p w14:paraId="73660122" w14:textId="77777777" w:rsidR="00FD6780" w:rsidRPr="00FD6780" w:rsidRDefault="00FD6780" w:rsidP="00FD6780">
      <w:pPr>
        <w:autoSpaceDE w:val="0"/>
        <w:autoSpaceDN w:val="0"/>
        <w:adjustRightInd w:val="0"/>
        <w:ind w:left="240" w:firstLineChars="0" w:hanging="240"/>
        <w:rPr>
          <w:rFonts w:ascii="SimSun"/>
          <w:kern w:val="0"/>
          <w:szCs w:val="24"/>
        </w:rPr>
      </w:pPr>
      <w:bookmarkStart w:id="382" w:name="_nebE78C994E_5130_41B9_BD41_B134D3F12970"/>
      <w:r w:rsidRPr="00FD6780">
        <w:rPr>
          <w:rFonts w:ascii="SimSun" w:cs="SimSun" w:hint="eastAsia"/>
          <w:color w:val="000000"/>
          <w:kern w:val="0"/>
          <w:sz w:val="20"/>
          <w:szCs w:val="20"/>
        </w:rPr>
        <w:t>俞大维</w:t>
      </w:r>
      <w:r w:rsidRPr="00FD6780">
        <w:rPr>
          <w:color w:val="000000"/>
          <w:kern w:val="0"/>
          <w:sz w:val="20"/>
          <w:szCs w:val="20"/>
        </w:rPr>
        <w:t xml:space="preserve">, </w:t>
      </w:r>
      <w:r w:rsidRPr="00FD6780">
        <w:rPr>
          <w:rFonts w:ascii="SimSun" w:cs="SimSun" w:hint="eastAsia"/>
          <w:color w:val="000000"/>
          <w:kern w:val="0"/>
          <w:sz w:val="20"/>
          <w:szCs w:val="20"/>
        </w:rPr>
        <w:t>李旭</w:t>
      </w:r>
      <w:r w:rsidRPr="00FD6780">
        <w:rPr>
          <w:color w:val="000000"/>
          <w:kern w:val="0"/>
          <w:sz w:val="20"/>
          <w:szCs w:val="20"/>
        </w:rPr>
        <w:t xml:space="preserve">. (2000). </w:t>
      </w:r>
      <w:r w:rsidRPr="00FD6780">
        <w:rPr>
          <w:rFonts w:ascii="SimSun" w:cs="SimSun" w:hint="eastAsia"/>
          <w:color w:val="000000"/>
          <w:kern w:val="0"/>
          <w:sz w:val="20"/>
          <w:szCs w:val="20"/>
        </w:rPr>
        <w:t>儿童抑郁量表</w:t>
      </w:r>
      <w:r w:rsidRPr="00FD6780">
        <w:rPr>
          <w:color w:val="000000"/>
          <w:kern w:val="0"/>
          <w:sz w:val="20"/>
          <w:szCs w:val="20"/>
        </w:rPr>
        <w:t>(CDI)</w:t>
      </w:r>
      <w:r w:rsidRPr="00FD6780">
        <w:rPr>
          <w:rFonts w:ascii="SimSun" w:cs="SimSun" w:hint="eastAsia"/>
          <w:color w:val="000000"/>
          <w:kern w:val="0"/>
          <w:sz w:val="20"/>
          <w:szCs w:val="20"/>
        </w:rPr>
        <w:t>在中国儿童中的初步运用</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(04), 225-227.</w:t>
      </w:r>
      <w:bookmarkEnd w:id="382"/>
    </w:p>
    <w:p w14:paraId="2B4668D1" w14:textId="77777777" w:rsidR="00FD6780" w:rsidRPr="00FD6780" w:rsidRDefault="00FD6780" w:rsidP="00FD6780">
      <w:pPr>
        <w:autoSpaceDE w:val="0"/>
        <w:autoSpaceDN w:val="0"/>
        <w:adjustRightInd w:val="0"/>
        <w:ind w:left="240" w:firstLineChars="0" w:hanging="240"/>
        <w:rPr>
          <w:rFonts w:ascii="SimSun"/>
          <w:kern w:val="0"/>
          <w:szCs w:val="24"/>
        </w:rPr>
      </w:pPr>
      <w:bookmarkStart w:id="383" w:name="_neb432ED410_8361_4C4F_B6CC_EFF8B4FA0F24"/>
      <w:r w:rsidRPr="00FD6780">
        <w:rPr>
          <w:rFonts w:ascii="SimSun" w:cs="SimSun" w:hint="eastAsia"/>
          <w:color w:val="000000"/>
          <w:kern w:val="0"/>
          <w:sz w:val="20"/>
          <w:szCs w:val="20"/>
        </w:rPr>
        <w:t>吴文峰</w:t>
      </w:r>
      <w:r w:rsidRPr="00FD6780">
        <w:rPr>
          <w:color w:val="000000"/>
          <w:kern w:val="0"/>
          <w:sz w:val="20"/>
          <w:szCs w:val="20"/>
        </w:rPr>
        <w:t xml:space="preserve">, </w:t>
      </w:r>
      <w:r w:rsidRPr="00FD6780">
        <w:rPr>
          <w:rFonts w:ascii="SimSun" w:cs="SimSun" w:hint="eastAsia"/>
          <w:color w:val="000000"/>
          <w:kern w:val="0"/>
          <w:sz w:val="20"/>
          <w:szCs w:val="20"/>
        </w:rPr>
        <w:t>卢永彪</w:t>
      </w:r>
      <w:r w:rsidRPr="00FD6780">
        <w:rPr>
          <w:color w:val="000000"/>
          <w:kern w:val="0"/>
          <w:sz w:val="20"/>
          <w:szCs w:val="20"/>
        </w:rPr>
        <w:t xml:space="preserve">, </w:t>
      </w:r>
      <w:r w:rsidRPr="00FD6780">
        <w:rPr>
          <w:rFonts w:ascii="SimSun" w:cs="SimSun" w:hint="eastAsia"/>
          <w:color w:val="000000"/>
          <w:kern w:val="0"/>
          <w:sz w:val="20"/>
          <w:szCs w:val="20"/>
        </w:rPr>
        <w:t>谭芙蓉</w:t>
      </w:r>
      <w:r w:rsidRPr="00FD6780">
        <w:rPr>
          <w:color w:val="000000"/>
          <w:kern w:val="0"/>
          <w:sz w:val="20"/>
          <w:szCs w:val="20"/>
        </w:rPr>
        <w:t xml:space="preserve">, </w:t>
      </w:r>
      <w:r w:rsidRPr="00FD6780">
        <w:rPr>
          <w:rFonts w:ascii="SimSun" w:cs="SimSun" w:hint="eastAsia"/>
          <w:color w:val="000000"/>
          <w:kern w:val="0"/>
          <w:sz w:val="20"/>
          <w:szCs w:val="20"/>
        </w:rPr>
        <w:t>姚树桥</w:t>
      </w:r>
      <w:r w:rsidRPr="00FD6780">
        <w:rPr>
          <w:color w:val="000000"/>
          <w:kern w:val="0"/>
          <w:sz w:val="20"/>
          <w:szCs w:val="20"/>
        </w:rPr>
        <w:t xml:space="preserve">. (2010). </w:t>
      </w:r>
      <w:r w:rsidRPr="00FD6780">
        <w:rPr>
          <w:rFonts w:ascii="SimSun" w:cs="SimSun"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383"/>
    </w:p>
    <w:p w14:paraId="472FF051" w14:textId="77777777" w:rsidR="00FD6780" w:rsidRPr="00FD6780" w:rsidRDefault="00FD6780" w:rsidP="00FD6780">
      <w:pPr>
        <w:autoSpaceDE w:val="0"/>
        <w:autoSpaceDN w:val="0"/>
        <w:adjustRightInd w:val="0"/>
        <w:ind w:left="240" w:firstLineChars="0" w:hanging="240"/>
        <w:rPr>
          <w:rFonts w:ascii="SimSun"/>
          <w:kern w:val="0"/>
          <w:szCs w:val="24"/>
        </w:rPr>
      </w:pPr>
      <w:bookmarkStart w:id="384" w:name="_neb83F452B6_4DE7_4977_BB84_5D7C3BD4C9B9"/>
      <w:r w:rsidRPr="00FD6780">
        <w:rPr>
          <w:color w:val="000000"/>
          <w:kern w:val="0"/>
          <w:sz w:val="20"/>
          <w:szCs w:val="20"/>
        </w:rPr>
        <w:t>Samm, A., Värnik, A., Tooding, L., Sisask, M., Kolves, K., &amp; Von Knorring, A. (2008). Children</w:t>
      </w:r>
      <w:r w:rsidRPr="00FD6780">
        <w:rPr>
          <w:rFonts w:ascii="SimSun" w:cs="SimSun"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384"/>
    </w:p>
    <w:p w14:paraId="15233DD4" w14:textId="77777777" w:rsidR="00FD6780" w:rsidRPr="00FD6780" w:rsidRDefault="00FD6780" w:rsidP="00FD6780">
      <w:pPr>
        <w:autoSpaceDE w:val="0"/>
        <w:autoSpaceDN w:val="0"/>
        <w:adjustRightInd w:val="0"/>
        <w:ind w:left="240" w:firstLineChars="0" w:hanging="240"/>
        <w:rPr>
          <w:rFonts w:ascii="SimSun"/>
          <w:kern w:val="0"/>
          <w:szCs w:val="24"/>
        </w:rPr>
      </w:pPr>
      <w:bookmarkStart w:id="385"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385"/>
    </w:p>
    <w:p w14:paraId="04079ECC" w14:textId="77777777" w:rsidR="00FD6780" w:rsidRPr="00FD6780" w:rsidRDefault="00FD6780" w:rsidP="00FD6780">
      <w:pPr>
        <w:autoSpaceDE w:val="0"/>
        <w:autoSpaceDN w:val="0"/>
        <w:adjustRightInd w:val="0"/>
        <w:ind w:left="240" w:firstLineChars="0" w:hanging="240"/>
        <w:rPr>
          <w:rFonts w:ascii="SimSun"/>
          <w:kern w:val="0"/>
          <w:szCs w:val="24"/>
        </w:rPr>
      </w:pPr>
      <w:bookmarkStart w:id="386" w:name="_neb7A1794CA_C9B8_4D8B_A725_2DF1A3722A1F"/>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王凯</w:t>
      </w:r>
      <w:r w:rsidRPr="00FD6780">
        <w:rPr>
          <w:color w:val="000000"/>
          <w:kern w:val="0"/>
          <w:sz w:val="20"/>
          <w:szCs w:val="20"/>
        </w:rPr>
        <w:t xml:space="preserve">, </w:t>
      </w:r>
      <w:r w:rsidRPr="00FD6780">
        <w:rPr>
          <w:rFonts w:ascii="SimSun" w:cs="SimSun" w:hint="eastAsia"/>
          <w:color w:val="000000"/>
          <w:kern w:val="0"/>
          <w:sz w:val="20"/>
          <w:szCs w:val="20"/>
        </w:rPr>
        <w:t>朱焱</w:t>
      </w:r>
      <w:r w:rsidRPr="00FD6780">
        <w:rPr>
          <w:color w:val="000000"/>
          <w:kern w:val="0"/>
          <w:sz w:val="20"/>
          <w:szCs w:val="20"/>
        </w:rPr>
        <w:t xml:space="preserve">, </w:t>
      </w:r>
      <w:r w:rsidRPr="00FD6780">
        <w:rPr>
          <w:rFonts w:ascii="SimSun" w:cs="SimSun" w:hint="eastAsia"/>
          <w:color w:val="000000"/>
          <w:kern w:val="0"/>
          <w:sz w:val="20"/>
          <w:szCs w:val="20"/>
        </w:rPr>
        <w:t>罗学荣</w:t>
      </w:r>
      <w:r w:rsidRPr="00FD6780">
        <w:rPr>
          <w:color w:val="000000"/>
          <w:kern w:val="0"/>
          <w:sz w:val="20"/>
          <w:szCs w:val="20"/>
        </w:rPr>
        <w:t xml:space="preserve">, </w:t>
      </w:r>
      <w:r w:rsidRPr="00FD6780">
        <w:rPr>
          <w:rFonts w:ascii="SimSun" w:cs="SimSun" w:hint="eastAsia"/>
          <w:color w:val="000000"/>
          <w:kern w:val="0"/>
          <w:sz w:val="20"/>
          <w:szCs w:val="20"/>
        </w:rPr>
        <w:t>杨志伟</w:t>
      </w:r>
      <w:r w:rsidRPr="00FD6780">
        <w:rPr>
          <w:color w:val="000000"/>
          <w:kern w:val="0"/>
          <w:sz w:val="20"/>
          <w:szCs w:val="20"/>
        </w:rPr>
        <w:t xml:space="preserve">, </w:t>
      </w:r>
      <w:r w:rsidRPr="00FD6780">
        <w:rPr>
          <w:rFonts w:ascii="SimSun" w:cs="SimSun" w:hint="eastAsia"/>
          <w:color w:val="000000"/>
          <w:kern w:val="0"/>
          <w:sz w:val="20"/>
          <w:szCs w:val="20"/>
        </w:rPr>
        <w:t>儿童抑郁量表全国协作组</w:t>
      </w:r>
      <w:r w:rsidRPr="00FD6780">
        <w:rPr>
          <w:color w:val="000000"/>
          <w:kern w:val="0"/>
          <w:sz w:val="20"/>
          <w:szCs w:val="20"/>
        </w:rPr>
        <w:t xml:space="preserve">. (2003). </w:t>
      </w:r>
      <w:r w:rsidRPr="00FD6780">
        <w:rPr>
          <w:rFonts w:ascii="SimSun" w:cs="SimSun" w:hint="eastAsia"/>
          <w:color w:val="000000"/>
          <w:kern w:val="0"/>
          <w:sz w:val="20"/>
          <w:szCs w:val="20"/>
        </w:rPr>
        <w:t>儿童抑郁障碍自评量</w:t>
      </w:r>
      <w:r w:rsidRPr="00FD6780">
        <w:rPr>
          <w:rFonts w:ascii="SimSun" w:cs="SimSun" w:hint="eastAsia"/>
          <w:color w:val="000000"/>
          <w:kern w:val="0"/>
          <w:sz w:val="20"/>
          <w:szCs w:val="20"/>
        </w:rPr>
        <w:lastRenderedPageBreak/>
        <w:t>表的中国城市常模</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(08), 547-549.</w:t>
      </w:r>
      <w:bookmarkEnd w:id="386"/>
    </w:p>
    <w:p w14:paraId="3363B51A" w14:textId="77777777" w:rsidR="00FD6780" w:rsidRPr="00FD6780" w:rsidRDefault="00FD6780" w:rsidP="00FD6780">
      <w:pPr>
        <w:autoSpaceDE w:val="0"/>
        <w:autoSpaceDN w:val="0"/>
        <w:adjustRightInd w:val="0"/>
        <w:ind w:left="240" w:firstLineChars="0" w:hanging="240"/>
        <w:rPr>
          <w:rFonts w:ascii="SimSun"/>
          <w:kern w:val="0"/>
          <w:szCs w:val="24"/>
        </w:rPr>
      </w:pPr>
      <w:bookmarkStart w:id="387" w:name="_nebB73BC111_8567_4D47_8196_988190338543"/>
      <w:r w:rsidRPr="00FD6780">
        <w:rPr>
          <w:rFonts w:ascii="SimSun" w:cs="SimSun" w:hint="eastAsia"/>
          <w:color w:val="000000"/>
          <w:kern w:val="0"/>
          <w:sz w:val="20"/>
          <w:szCs w:val="20"/>
        </w:rPr>
        <w:t>王凯</w:t>
      </w:r>
      <w:r w:rsidRPr="00FD6780">
        <w:rPr>
          <w:color w:val="000000"/>
          <w:kern w:val="0"/>
          <w:sz w:val="20"/>
          <w:szCs w:val="20"/>
        </w:rPr>
        <w:t xml:space="preserve">, </w:t>
      </w:r>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朱焱</w:t>
      </w:r>
      <w:r w:rsidRPr="00FD6780">
        <w:rPr>
          <w:color w:val="000000"/>
          <w:kern w:val="0"/>
          <w:sz w:val="20"/>
          <w:szCs w:val="20"/>
        </w:rPr>
        <w:t xml:space="preserve">, </w:t>
      </w:r>
      <w:r w:rsidRPr="00FD6780">
        <w:rPr>
          <w:rFonts w:ascii="SimSun" w:cs="SimSun" w:hint="eastAsia"/>
          <w:color w:val="000000"/>
          <w:kern w:val="0"/>
          <w:sz w:val="20"/>
          <w:szCs w:val="20"/>
        </w:rPr>
        <w:t>翟静</w:t>
      </w:r>
      <w:r w:rsidRPr="00FD6780">
        <w:rPr>
          <w:color w:val="000000"/>
          <w:kern w:val="0"/>
          <w:sz w:val="20"/>
          <w:szCs w:val="20"/>
        </w:rPr>
        <w:t xml:space="preserve">, </w:t>
      </w:r>
      <w:r w:rsidRPr="00FD6780">
        <w:rPr>
          <w:rFonts w:ascii="SimSun" w:cs="SimSun" w:hint="eastAsia"/>
          <w:color w:val="000000"/>
          <w:kern w:val="0"/>
          <w:sz w:val="20"/>
          <w:szCs w:val="20"/>
        </w:rPr>
        <w:t>杨志伟</w:t>
      </w:r>
      <w:r w:rsidRPr="00FD6780">
        <w:rPr>
          <w:color w:val="000000"/>
          <w:kern w:val="0"/>
          <w:sz w:val="20"/>
          <w:szCs w:val="20"/>
        </w:rPr>
        <w:t xml:space="preserve">, </w:t>
      </w:r>
      <w:r w:rsidRPr="00FD6780">
        <w:rPr>
          <w:rFonts w:ascii="SimSun" w:cs="SimSun" w:hint="eastAsia"/>
          <w:color w:val="000000"/>
          <w:kern w:val="0"/>
          <w:sz w:val="20"/>
          <w:szCs w:val="20"/>
        </w:rPr>
        <w:t>张纪水</w:t>
      </w:r>
      <w:r w:rsidRPr="00FD6780">
        <w:rPr>
          <w:color w:val="000000"/>
          <w:kern w:val="0"/>
          <w:sz w:val="20"/>
          <w:szCs w:val="20"/>
        </w:rPr>
        <w:t xml:space="preserve">. (2002). </w:t>
      </w:r>
      <w:r w:rsidRPr="00FD6780">
        <w:rPr>
          <w:rFonts w:ascii="SimSun" w:cs="SimSun"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(04), 270-272.</w:t>
      </w:r>
      <w:bookmarkEnd w:id="387"/>
    </w:p>
    <w:p w14:paraId="13277ABE" w14:textId="77777777" w:rsidR="00FD6780" w:rsidRPr="00FD6780" w:rsidRDefault="00FD6780" w:rsidP="00FD6780">
      <w:pPr>
        <w:autoSpaceDE w:val="0"/>
        <w:autoSpaceDN w:val="0"/>
        <w:adjustRightInd w:val="0"/>
        <w:ind w:left="240" w:firstLineChars="0" w:hanging="240"/>
        <w:rPr>
          <w:rFonts w:ascii="SimSun"/>
          <w:kern w:val="0"/>
          <w:szCs w:val="24"/>
        </w:rPr>
      </w:pPr>
      <w:bookmarkStart w:id="388" w:name="_neb8E015B01_4E43_4205_AF95_5AFD33DEAAD4"/>
      <w:r w:rsidRPr="00FD6780">
        <w:rPr>
          <w:rFonts w:ascii="SimSun" w:cs="SimSun" w:hint="eastAsia"/>
          <w:color w:val="000000"/>
          <w:kern w:val="0"/>
          <w:sz w:val="20"/>
          <w:szCs w:val="20"/>
        </w:rPr>
        <w:t>周德新</w:t>
      </w:r>
      <w:r w:rsidRPr="00FD6780">
        <w:rPr>
          <w:color w:val="000000"/>
          <w:kern w:val="0"/>
          <w:sz w:val="20"/>
          <w:szCs w:val="20"/>
        </w:rPr>
        <w:t xml:space="preserve">. (2006). </w:t>
      </w:r>
      <w:r w:rsidRPr="00FD6780">
        <w:rPr>
          <w:rFonts w:ascii="SimSun" w:cs="SimSun" w:hint="eastAsia"/>
          <w:color w:val="000000"/>
          <w:kern w:val="0"/>
          <w:sz w:val="20"/>
          <w:szCs w:val="20"/>
        </w:rPr>
        <w:t>大学生自杀现象的社会学解读</w:t>
      </w:r>
      <w:r w:rsidRPr="00FD6780">
        <w:rPr>
          <w:color w:val="000000"/>
          <w:kern w:val="0"/>
          <w:sz w:val="20"/>
          <w:szCs w:val="20"/>
        </w:rPr>
        <w:t xml:space="preserve">. </w:t>
      </w:r>
      <w:r w:rsidRPr="00FD6780">
        <w:rPr>
          <w:rFonts w:ascii="SimSun" w:cs="SimSun" w:hint="eastAsia"/>
          <w:i/>
          <w:iCs/>
          <w:color w:val="000000"/>
          <w:kern w:val="0"/>
          <w:sz w:val="20"/>
          <w:szCs w:val="20"/>
        </w:rPr>
        <w:t>湖南文理学院学报</w:t>
      </w:r>
      <w:r w:rsidRPr="00FD6780">
        <w:rPr>
          <w:i/>
          <w:iCs/>
          <w:color w:val="000000"/>
          <w:kern w:val="0"/>
          <w:sz w:val="20"/>
          <w:szCs w:val="20"/>
        </w:rPr>
        <w:t>(</w:t>
      </w:r>
      <w:r w:rsidRPr="00FD6780">
        <w:rPr>
          <w:rFonts w:ascii="SimSun" w:cs="SimSun"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388"/>
    </w:p>
    <w:p w14:paraId="6C9C8BC2" w14:textId="77777777" w:rsidR="00FD6780" w:rsidRPr="00FD6780" w:rsidRDefault="00FD6780" w:rsidP="00FD6780">
      <w:pPr>
        <w:autoSpaceDE w:val="0"/>
        <w:autoSpaceDN w:val="0"/>
        <w:adjustRightInd w:val="0"/>
        <w:ind w:left="240" w:firstLineChars="0" w:hanging="240"/>
        <w:rPr>
          <w:rFonts w:ascii="SimSun"/>
          <w:kern w:val="0"/>
          <w:szCs w:val="24"/>
        </w:rPr>
      </w:pPr>
      <w:bookmarkStart w:id="389" w:name="_nebE3076804_C884_4B48_B2FA_0F8E76BEA287"/>
      <w:r w:rsidRPr="00FD6780">
        <w:rPr>
          <w:color w:val="000000"/>
          <w:kern w:val="0"/>
          <w:sz w:val="20"/>
          <w:szCs w:val="20"/>
        </w:rPr>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389"/>
    </w:p>
    <w:p w14:paraId="4CAA8F48" w14:textId="77777777" w:rsidR="00FD6780" w:rsidRPr="00FD6780" w:rsidRDefault="00FD6780" w:rsidP="00FD6780">
      <w:pPr>
        <w:autoSpaceDE w:val="0"/>
        <w:autoSpaceDN w:val="0"/>
        <w:adjustRightInd w:val="0"/>
        <w:ind w:left="240" w:firstLineChars="0" w:hanging="240"/>
        <w:rPr>
          <w:rFonts w:ascii="SimSun"/>
          <w:kern w:val="0"/>
          <w:szCs w:val="24"/>
        </w:rPr>
      </w:pPr>
      <w:bookmarkStart w:id="390"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390"/>
    </w:p>
    <w:p w14:paraId="46479619" w14:textId="77777777" w:rsidR="00FD6780" w:rsidRPr="00FD6780" w:rsidRDefault="00FD6780" w:rsidP="00FD6780">
      <w:pPr>
        <w:autoSpaceDE w:val="0"/>
        <w:autoSpaceDN w:val="0"/>
        <w:adjustRightInd w:val="0"/>
        <w:ind w:left="240" w:firstLineChars="0" w:hanging="240"/>
        <w:rPr>
          <w:rFonts w:ascii="SimSun"/>
          <w:kern w:val="0"/>
          <w:szCs w:val="24"/>
        </w:rPr>
      </w:pPr>
      <w:bookmarkStart w:id="391"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391"/>
    </w:p>
    <w:p w14:paraId="435607DC" w14:textId="77777777" w:rsidR="00FD6780" w:rsidRPr="00FD6780" w:rsidRDefault="00FD6780" w:rsidP="00FD6780">
      <w:pPr>
        <w:autoSpaceDE w:val="0"/>
        <w:autoSpaceDN w:val="0"/>
        <w:adjustRightInd w:val="0"/>
        <w:ind w:left="240" w:firstLineChars="0" w:hanging="240"/>
        <w:rPr>
          <w:rFonts w:ascii="SimSun"/>
          <w:kern w:val="0"/>
          <w:szCs w:val="24"/>
        </w:rPr>
      </w:pPr>
      <w:bookmarkStart w:id="392" w:name="_nebD6745485_394A_412A_BA92_93290D3A6676"/>
      <w:r w:rsidRPr="00FD6780">
        <w:rPr>
          <w:rFonts w:ascii="SimSun" w:cs="SimSun" w:hint="eastAsia"/>
          <w:color w:val="000000"/>
          <w:kern w:val="0"/>
          <w:sz w:val="20"/>
          <w:szCs w:val="20"/>
        </w:rPr>
        <w:t>王极盛</w:t>
      </w:r>
      <w:r w:rsidRPr="00FD6780">
        <w:rPr>
          <w:color w:val="000000"/>
          <w:kern w:val="0"/>
          <w:sz w:val="20"/>
          <w:szCs w:val="20"/>
        </w:rPr>
        <w:t xml:space="preserve">, </w:t>
      </w:r>
      <w:r w:rsidRPr="00FD6780">
        <w:rPr>
          <w:rFonts w:ascii="SimSun" w:cs="SimSun" w:hint="eastAsia"/>
          <w:color w:val="000000"/>
          <w:kern w:val="0"/>
          <w:sz w:val="20"/>
          <w:szCs w:val="20"/>
        </w:rPr>
        <w:t>李焰</w:t>
      </w:r>
      <w:r w:rsidRPr="00FD6780">
        <w:rPr>
          <w:color w:val="000000"/>
          <w:kern w:val="0"/>
          <w:sz w:val="20"/>
          <w:szCs w:val="20"/>
        </w:rPr>
        <w:t xml:space="preserve">, </w:t>
      </w:r>
      <w:r w:rsidRPr="00FD6780">
        <w:rPr>
          <w:rFonts w:ascii="SimSun" w:cs="SimSun" w:hint="eastAsia"/>
          <w:color w:val="000000"/>
          <w:kern w:val="0"/>
          <w:sz w:val="20"/>
          <w:szCs w:val="20"/>
        </w:rPr>
        <w:t>赫尔实</w:t>
      </w:r>
      <w:r w:rsidRPr="00FD6780">
        <w:rPr>
          <w:color w:val="000000"/>
          <w:kern w:val="0"/>
          <w:sz w:val="20"/>
          <w:szCs w:val="20"/>
        </w:rPr>
        <w:t xml:space="preserve">. (1997). </w:t>
      </w:r>
      <w:r w:rsidRPr="00FD6780">
        <w:rPr>
          <w:rFonts w:ascii="SimSun" w:cs="SimSun"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SimSun" w:cs="SimSun" w:hint="eastAsia"/>
          <w:i/>
          <w:iCs/>
          <w:color w:val="000000"/>
          <w:kern w:val="0"/>
          <w:sz w:val="20"/>
          <w:szCs w:val="20"/>
        </w:rPr>
        <w:t>社会心理科学</w:t>
      </w:r>
      <w:r w:rsidRPr="00FD6780">
        <w:rPr>
          <w:color w:val="000000"/>
          <w:kern w:val="0"/>
          <w:sz w:val="20"/>
          <w:szCs w:val="20"/>
        </w:rPr>
        <w:t>(04), 17-22.</w:t>
      </w:r>
      <w:bookmarkEnd w:id="392"/>
    </w:p>
    <w:p w14:paraId="56786766" w14:textId="77777777" w:rsidR="00FD6780" w:rsidRPr="00FD6780" w:rsidRDefault="00FD6780" w:rsidP="00FD6780">
      <w:pPr>
        <w:autoSpaceDE w:val="0"/>
        <w:autoSpaceDN w:val="0"/>
        <w:adjustRightInd w:val="0"/>
        <w:ind w:left="240" w:firstLineChars="0" w:hanging="240"/>
        <w:rPr>
          <w:rFonts w:ascii="SimSun"/>
          <w:kern w:val="0"/>
          <w:szCs w:val="24"/>
        </w:rPr>
      </w:pPr>
      <w:bookmarkStart w:id="393" w:name="_neb0380FD34_B32A_4EE1_B466_405658692766"/>
      <w:r w:rsidRPr="00FD6780">
        <w:rPr>
          <w:rFonts w:ascii="SimSun" w:cs="SimSun" w:hint="eastAsia"/>
          <w:color w:val="000000"/>
          <w:kern w:val="0"/>
          <w:sz w:val="20"/>
          <w:szCs w:val="20"/>
        </w:rPr>
        <w:t>王极盛</w:t>
      </w:r>
      <w:r w:rsidRPr="00FD6780">
        <w:rPr>
          <w:color w:val="000000"/>
          <w:kern w:val="0"/>
          <w:sz w:val="20"/>
          <w:szCs w:val="20"/>
        </w:rPr>
        <w:t xml:space="preserve">. (1998). </w:t>
      </w:r>
      <w:r w:rsidRPr="00FD6780">
        <w:rPr>
          <w:rFonts w:ascii="SimSun" w:cs="SimSun" w:hint="eastAsia"/>
          <w:i/>
          <w:iCs/>
          <w:color w:val="000000"/>
          <w:kern w:val="0"/>
          <w:sz w:val="20"/>
          <w:szCs w:val="20"/>
        </w:rPr>
        <w:t>心灵时代</w:t>
      </w:r>
      <w:r w:rsidRPr="00FD6780">
        <w:rPr>
          <w:color w:val="000000"/>
          <w:kern w:val="0"/>
          <w:sz w:val="20"/>
          <w:szCs w:val="20"/>
        </w:rPr>
        <w:t xml:space="preserve">. </w:t>
      </w:r>
      <w:r w:rsidRPr="00FD6780">
        <w:rPr>
          <w:rFonts w:ascii="SimSun" w:cs="SimSun" w:hint="eastAsia"/>
          <w:color w:val="000000"/>
          <w:kern w:val="0"/>
          <w:sz w:val="20"/>
          <w:szCs w:val="20"/>
        </w:rPr>
        <w:t>中国城市出版社</w:t>
      </w:r>
      <w:r w:rsidRPr="00FD6780">
        <w:rPr>
          <w:color w:val="000000"/>
          <w:kern w:val="0"/>
          <w:sz w:val="20"/>
          <w:szCs w:val="20"/>
        </w:rPr>
        <w:t>.</w:t>
      </w:r>
      <w:bookmarkEnd w:id="393"/>
    </w:p>
    <w:p w14:paraId="6423A425" w14:textId="77777777" w:rsidR="00FD6780" w:rsidRPr="00FD6780" w:rsidRDefault="00FD6780" w:rsidP="00FD6780">
      <w:pPr>
        <w:autoSpaceDE w:val="0"/>
        <w:autoSpaceDN w:val="0"/>
        <w:adjustRightInd w:val="0"/>
        <w:ind w:left="240" w:firstLineChars="0" w:hanging="240"/>
        <w:rPr>
          <w:rFonts w:ascii="SimSun"/>
          <w:kern w:val="0"/>
          <w:szCs w:val="24"/>
        </w:rPr>
      </w:pPr>
      <w:bookmarkStart w:id="394" w:name="_neb971A62AD_84DA_418A_9C79_5FF8BECCC244"/>
      <w:r w:rsidRPr="00FD6780">
        <w:rPr>
          <w:rFonts w:ascii="SimSun" w:cs="SimSun" w:hint="eastAsia"/>
          <w:color w:val="000000"/>
          <w:kern w:val="0"/>
          <w:sz w:val="20"/>
          <w:szCs w:val="20"/>
        </w:rPr>
        <w:t>杨文辉</w:t>
      </w:r>
      <w:r w:rsidRPr="00FD6780">
        <w:rPr>
          <w:color w:val="000000"/>
          <w:kern w:val="0"/>
          <w:sz w:val="20"/>
          <w:szCs w:val="20"/>
        </w:rPr>
        <w:t xml:space="preserve">, </w:t>
      </w:r>
      <w:r w:rsidRPr="00FD6780">
        <w:rPr>
          <w:rFonts w:ascii="SimSun" w:cs="SimSun" w:hint="eastAsia"/>
          <w:color w:val="000000"/>
          <w:kern w:val="0"/>
          <w:sz w:val="20"/>
          <w:szCs w:val="20"/>
        </w:rPr>
        <w:t>刘绍亮</w:t>
      </w:r>
      <w:r w:rsidRPr="00FD6780">
        <w:rPr>
          <w:color w:val="000000"/>
          <w:kern w:val="0"/>
          <w:sz w:val="20"/>
          <w:szCs w:val="20"/>
        </w:rPr>
        <w:t xml:space="preserve">, </w:t>
      </w:r>
      <w:r w:rsidRPr="00FD6780">
        <w:rPr>
          <w:rFonts w:ascii="SimSun" w:cs="SimSun" w:hint="eastAsia"/>
          <w:color w:val="000000"/>
          <w:kern w:val="0"/>
          <w:sz w:val="20"/>
          <w:szCs w:val="20"/>
        </w:rPr>
        <w:t>周烃</w:t>
      </w:r>
      <w:r w:rsidRPr="00FD6780">
        <w:rPr>
          <w:color w:val="000000"/>
          <w:kern w:val="0"/>
          <w:sz w:val="20"/>
          <w:szCs w:val="20"/>
        </w:rPr>
        <w:t xml:space="preserve">, </w:t>
      </w:r>
      <w:r w:rsidRPr="00FD6780">
        <w:rPr>
          <w:rFonts w:ascii="SimSun" w:cs="SimSun" w:hint="eastAsia"/>
          <w:color w:val="000000"/>
          <w:kern w:val="0"/>
          <w:sz w:val="20"/>
          <w:szCs w:val="20"/>
        </w:rPr>
        <w:t>彭芳</w:t>
      </w:r>
      <w:r w:rsidRPr="00FD6780">
        <w:rPr>
          <w:color w:val="000000"/>
          <w:kern w:val="0"/>
          <w:sz w:val="20"/>
          <w:szCs w:val="20"/>
        </w:rPr>
        <w:t xml:space="preserve">, </w:t>
      </w:r>
      <w:r w:rsidRPr="00FD6780">
        <w:rPr>
          <w:rFonts w:ascii="SimSun" w:cs="SimSun" w:hint="eastAsia"/>
          <w:color w:val="000000"/>
          <w:kern w:val="0"/>
          <w:sz w:val="20"/>
          <w:szCs w:val="20"/>
        </w:rPr>
        <w:t>刘细梅</w:t>
      </w:r>
      <w:r w:rsidRPr="00FD6780">
        <w:rPr>
          <w:color w:val="000000"/>
          <w:kern w:val="0"/>
          <w:sz w:val="20"/>
          <w:szCs w:val="20"/>
        </w:rPr>
        <w:t xml:space="preserve">, </w:t>
      </w:r>
      <w:r w:rsidRPr="00FD6780">
        <w:rPr>
          <w:rFonts w:ascii="SimSun" w:cs="SimSun" w:hint="eastAsia"/>
          <w:color w:val="000000"/>
          <w:kern w:val="0"/>
          <w:sz w:val="20"/>
          <w:szCs w:val="20"/>
        </w:rPr>
        <w:t>李莉</w:t>
      </w:r>
      <w:r w:rsidRPr="00FD6780">
        <w:rPr>
          <w:color w:val="000000"/>
          <w:kern w:val="0"/>
          <w:sz w:val="20"/>
          <w:szCs w:val="20"/>
        </w:rPr>
        <w:t xml:space="preserve">,... </w:t>
      </w:r>
      <w:r w:rsidRPr="00FD6780">
        <w:rPr>
          <w:rFonts w:ascii="SimSun" w:cs="SimSun" w:hint="eastAsia"/>
          <w:color w:val="000000"/>
          <w:kern w:val="0"/>
          <w:sz w:val="20"/>
          <w:szCs w:val="20"/>
        </w:rPr>
        <w:t>蚁金瑶</w:t>
      </w:r>
      <w:r w:rsidRPr="00FD6780">
        <w:rPr>
          <w:color w:val="000000"/>
          <w:kern w:val="0"/>
          <w:sz w:val="20"/>
          <w:szCs w:val="20"/>
        </w:rPr>
        <w:t xml:space="preserve">. (2014). </w:t>
      </w:r>
      <w:r w:rsidRPr="00FD6780">
        <w:rPr>
          <w:rFonts w:ascii="SimSun" w:cs="SimSun" w:hint="eastAsia"/>
          <w:color w:val="000000"/>
          <w:kern w:val="0"/>
          <w:sz w:val="20"/>
          <w:szCs w:val="20"/>
        </w:rPr>
        <w:t>贝克抑郁量表第</w:t>
      </w:r>
      <w:r w:rsidRPr="00FD6780">
        <w:rPr>
          <w:color w:val="000000"/>
          <w:kern w:val="0"/>
          <w:sz w:val="20"/>
          <w:szCs w:val="20"/>
        </w:rPr>
        <w:t>2</w:t>
      </w:r>
      <w:r w:rsidRPr="00FD6780">
        <w:rPr>
          <w:rFonts w:ascii="SimSun" w:cs="SimSun" w:hint="eastAsia"/>
          <w:color w:val="000000"/>
          <w:kern w:val="0"/>
          <w:sz w:val="20"/>
          <w:szCs w:val="20"/>
        </w:rPr>
        <w:t>版中文版在青少年中的信效度</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394"/>
    </w:p>
    <w:p w14:paraId="465D1574" w14:textId="77777777" w:rsidR="00FD6780" w:rsidRPr="00FD6780" w:rsidRDefault="00FD6780" w:rsidP="00FD6780">
      <w:pPr>
        <w:autoSpaceDE w:val="0"/>
        <w:autoSpaceDN w:val="0"/>
        <w:adjustRightInd w:val="0"/>
        <w:ind w:left="240" w:firstLineChars="0" w:hanging="240"/>
        <w:rPr>
          <w:rFonts w:ascii="SimSun"/>
          <w:kern w:val="0"/>
          <w:szCs w:val="24"/>
        </w:rPr>
      </w:pPr>
      <w:bookmarkStart w:id="395" w:name="_neb6164C2F7_E8E4_4138_9EF8_CCBC2803D671"/>
      <w:r w:rsidRPr="00FD6780">
        <w:rPr>
          <w:rFonts w:ascii="SimSun" w:cs="SimSun" w:hint="eastAsia"/>
          <w:color w:val="000000"/>
          <w:kern w:val="0"/>
          <w:sz w:val="20"/>
          <w:szCs w:val="20"/>
        </w:rPr>
        <w:t>王振</w:t>
      </w:r>
      <w:r w:rsidRPr="00FD6780">
        <w:rPr>
          <w:color w:val="000000"/>
          <w:kern w:val="0"/>
          <w:sz w:val="20"/>
          <w:szCs w:val="20"/>
        </w:rPr>
        <w:t xml:space="preserve">, </w:t>
      </w:r>
      <w:r w:rsidRPr="00FD6780">
        <w:rPr>
          <w:rFonts w:ascii="SimSun" w:cs="SimSun" w:hint="eastAsia"/>
          <w:color w:val="000000"/>
          <w:kern w:val="0"/>
          <w:sz w:val="20"/>
          <w:szCs w:val="20"/>
        </w:rPr>
        <w:t>苑成梅</w:t>
      </w:r>
      <w:r w:rsidRPr="00FD6780">
        <w:rPr>
          <w:color w:val="000000"/>
          <w:kern w:val="0"/>
          <w:sz w:val="20"/>
          <w:szCs w:val="20"/>
        </w:rPr>
        <w:t xml:space="preserve">, </w:t>
      </w:r>
      <w:r w:rsidRPr="00FD6780">
        <w:rPr>
          <w:rFonts w:ascii="SimSun" w:cs="SimSun" w:hint="eastAsia"/>
          <w:color w:val="000000"/>
          <w:kern w:val="0"/>
          <w:sz w:val="20"/>
          <w:szCs w:val="20"/>
        </w:rPr>
        <w:t>黄佳</w:t>
      </w:r>
      <w:r w:rsidRPr="00FD6780">
        <w:rPr>
          <w:color w:val="000000"/>
          <w:kern w:val="0"/>
          <w:sz w:val="20"/>
          <w:szCs w:val="20"/>
        </w:rPr>
        <w:t xml:space="preserve">, </w:t>
      </w:r>
      <w:r w:rsidRPr="00FD6780">
        <w:rPr>
          <w:rFonts w:ascii="SimSun" w:cs="SimSun" w:hint="eastAsia"/>
          <w:color w:val="000000"/>
          <w:kern w:val="0"/>
          <w:sz w:val="20"/>
          <w:szCs w:val="20"/>
        </w:rPr>
        <w:t>李则挚</w:t>
      </w:r>
      <w:r w:rsidRPr="00FD6780">
        <w:rPr>
          <w:color w:val="000000"/>
          <w:kern w:val="0"/>
          <w:sz w:val="20"/>
          <w:szCs w:val="20"/>
        </w:rPr>
        <w:t xml:space="preserve">, </w:t>
      </w:r>
      <w:r w:rsidRPr="00FD6780">
        <w:rPr>
          <w:rFonts w:ascii="SimSun" w:cs="SimSun" w:hint="eastAsia"/>
          <w:color w:val="000000"/>
          <w:kern w:val="0"/>
          <w:sz w:val="20"/>
          <w:szCs w:val="20"/>
        </w:rPr>
        <w:t>陈珏</w:t>
      </w:r>
      <w:r w:rsidRPr="00FD6780">
        <w:rPr>
          <w:color w:val="000000"/>
          <w:kern w:val="0"/>
          <w:sz w:val="20"/>
          <w:szCs w:val="20"/>
        </w:rPr>
        <w:t xml:space="preserve">, </w:t>
      </w:r>
      <w:r w:rsidRPr="00FD6780">
        <w:rPr>
          <w:rFonts w:ascii="SimSun" w:cs="SimSun" w:hint="eastAsia"/>
          <w:color w:val="000000"/>
          <w:kern w:val="0"/>
          <w:sz w:val="20"/>
          <w:szCs w:val="20"/>
        </w:rPr>
        <w:t>张海音</w:t>
      </w:r>
      <w:r w:rsidRPr="00FD6780">
        <w:rPr>
          <w:color w:val="000000"/>
          <w:kern w:val="0"/>
          <w:sz w:val="20"/>
          <w:szCs w:val="20"/>
        </w:rPr>
        <w:t xml:space="preserve">,... </w:t>
      </w:r>
      <w:r w:rsidRPr="00FD6780">
        <w:rPr>
          <w:rFonts w:ascii="SimSun" w:cs="SimSun" w:hint="eastAsia"/>
          <w:color w:val="000000"/>
          <w:kern w:val="0"/>
          <w:sz w:val="20"/>
          <w:szCs w:val="20"/>
        </w:rPr>
        <w:t>肖泽萍</w:t>
      </w:r>
      <w:r w:rsidRPr="00FD6780">
        <w:rPr>
          <w:color w:val="000000"/>
          <w:kern w:val="0"/>
          <w:sz w:val="20"/>
          <w:szCs w:val="20"/>
        </w:rPr>
        <w:t xml:space="preserve">. (2011). </w:t>
      </w:r>
      <w:r w:rsidRPr="00FD6780">
        <w:rPr>
          <w:rFonts w:ascii="SimSun" w:cs="SimSun" w:hint="eastAsia"/>
          <w:color w:val="000000"/>
          <w:kern w:val="0"/>
          <w:sz w:val="20"/>
          <w:szCs w:val="20"/>
        </w:rPr>
        <w:t>贝克抑郁量表第</w:t>
      </w:r>
      <w:r w:rsidRPr="00FD6780">
        <w:rPr>
          <w:color w:val="000000"/>
          <w:kern w:val="0"/>
          <w:sz w:val="20"/>
          <w:szCs w:val="20"/>
        </w:rPr>
        <w:t>2</w:t>
      </w:r>
      <w:r w:rsidRPr="00FD6780">
        <w:rPr>
          <w:rFonts w:ascii="SimSun" w:cs="SimSun" w:hint="eastAsia"/>
          <w:color w:val="000000"/>
          <w:kern w:val="0"/>
          <w:sz w:val="20"/>
          <w:szCs w:val="20"/>
        </w:rPr>
        <w:t>版中文版在抑郁症患者中的信效度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395"/>
    </w:p>
    <w:p w14:paraId="7C0CE033" w14:textId="77777777" w:rsidR="00FD6780" w:rsidRPr="00FD6780" w:rsidRDefault="00FD6780" w:rsidP="00FD6780">
      <w:pPr>
        <w:autoSpaceDE w:val="0"/>
        <w:autoSpaceDN w:val="0"/>
        <w:adjustRightInd w:val="0"/>
        <w:ind w:left="240" w:firstLineChars="0" w:hanging="240"/>
        <w:rPr>
          <w:rFonts w:ascii="SimSun"/>
          <w:kern w:val="0"/>
          <w:szCs w:val="24"/>
        </w:rPr>
      </w:pPr>
      <w:bookmarkStart w:id="396"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396"/>
    </w:p>
    <w:p w14:paraId="1501F54C" w14:textId="77777777" w:rsidR="00FD6780" w:rsidRPr="00FD6780" w:rsidRDefault="00FD6780" w:rsidP="00FD6780">
      <w:pPr>
        <w:autoSpaceDE w:val="0"/>
        <w:autoSpaceDN w:val="0"/>
        <w:adjustRightInd w:val="0"/>
        <w:ind w:left="240" w:firstLineChars="0" w:hanging="240"/>
        <w:rPr>
          <w:rFonts w:ascii="SimSun"/>
          <w:kern w:val="0"/>
          <w:szCs w:val="24"/>
        </w:rPr>
      </w:pPr>
      <w:bookmarkStart w:id="397"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SimSun" w:cs="SimSun"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397"/>
    </w:p>
    <w:p w14:paraId="072C2653" w14:textId="77777777" w:rsidR="00FD6780" w:rsidRPr="00FD6780" w:rsidRDefault="00FD6780" w:rsidP="00FD6780">
      <w:pPr>
        <w:autoSpaceDE w:val="0"/>
        <w:autoSpaceDN w:val="0"/>
        <w:adjustRightInd w:val="0"/>
        <w:ind w:left="240" w:firstLineChars="0" w:hanging="240"/>
        <w:rPr>
          <w:rFonts w:ascii="SimSun"/>
          <w:kern w:val="0"/>
          <w:szCs w:val="24"/>
        </w:rPr>
      </w:pPr>
      <w:bookmarkStart w:id="398"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398"/>
    </w:p>
    <w:p w14:paraId="43C6FD18" w14:textId="77777777" w:rsidR="00FD6780" w:rsidRPr="00FD6780" w:rsidRDefault="00FD6780" w:rsidP="00FD6780">
      <w:pPr>
        <w:autoSpaceDE w:val="0"/>
        <w:autoSpaceDN w:val="0"/>
        <w:adjustRightInd w:val="0"/>
        <w:ind w:left="240" w:firstLineChars="0" w:hanging="240"/>
        <w:rPr>
          <w:rFonts w:ascii="SimSun"/>
          <w:kern w:val="0"/>
          <w:szCs w:val="24"/>
        </w:rPr>
      </w:pPr>
      <w:bookmarkStart w:id="399"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399"/>
    </w:p>
    <w:p w14:paraId="43E84B60" w14:textId="77777777" w:rsidR="00FD6780" w:rsidRPr="00FD6780" w:rsidRDefault="00FD6780" w:rsidP="00FD6780">
      <w:pPr>
        <w:autoSpaceDE w:val="0"/>
        <w:autoSpaceDN w:val="0"/>
        <w:adjustRightInd w:val="0"/>
        <w:ind w:left="240" w:firstLineChars="0" w:hanging="240"/>
        <w:rPr>
          <w:rFonts w:ascii="SimSun"/>
          <w:kern w:val="0"/>
          <w:szCs w:val="24"/>
        </w:rPr>
      </w:pPr>
      <w:bookmarkStart w:id="400"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400"/>
    </w:p>
    <w:p w14:paraId="41A06A8E" w14:textId="77777777" w:rsidR="00FD6780" w:rsidRPr="00FD6780" w:rsidRDefault="00FD6780" w:rsidP="00FD6780">
      <w:pPr>
        <w:autoSpaceDE w:val="0"/>
        <w:autoSpaceDN w:val="0"/>
        <w:adjustRightInd w:val="0"/>
        <w:ind w:left="240" w:firstLineChars="0" w:hanging="240"/>
        <w:rPr>
          <w:rFonts w:ascii="SimSun"/>
          <w:kern w:val="0"/>
          <w:szCs w:val="24"/>
        </w:rPr>
      </w:pPr>
      <w:bookmarkStart w:id="401" w:name="_nebA3047FA3_B9A4_4388_99AB_1F520B7AC4AF"/>
      <w:r w:rsidRPr="00FD6780">
        <w:rPr>
          <w:rFonts w:ascii="SimSun" w:cs="SimSun" w:hint="eastAsia"/>
          <w:color w:val="000000"/>
          <w:kern w:val="0"/>
          <w:sz w:val="20"/>
          <w:szCs w:val="20"/>
        </w:rPr>
        <w:t>苑新群</w:t>
      </w:r>
      <w:r w:rsidRPr="00FD6780">
        <w:rPr>
          <w:color w:val="000000"/>
          <w:kern w:val="0"/>
          <w:sz w:val="20"/>
          <w:szCs w:val="20"/>
        </w:rPr>
        <w:t xml:space="preserve">. (2014). </w:t>
      </w:r>
      <w:r w:rsidRPr="00FD6780">
        <w:rPr>
          <w:rFonts w:ascii="SimSun" w:cs="SimSun"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SimSun" w:cs="SimSun" w:hint="eastAsia"/>
          <w:color w:val="000000"/>
          <w:kern w:val="0"/>
          <w:sz w:val="20"/>
          <w:szCs w:val="20"/>
        </w:rPr>
        <w:t>首都师范大学</w:t>
      </w:r>
      <w:r w:rsidRPr="00FD6780">
        <w:rPr>
          <w:color w:val="000000"/>
          <w:kern w:val="0"/>
          <w:sz w:val="20"/>
          <w:szCs w:val="20"/>
        </w:rPr>
        <w:t>.</w:t>
      </w:r>
      <w:bookmarkEnd w:id="401"/>
    </w:p>
    <w:p w14:paraId="4224AAC5" w14:textId="77777777" w:rsidR="00FD6780" w:rsidRPr="00FD6780" w:rsidRDefault="00FD6780" w:rsidP="00FD6780">
      <w:pPr>
        <w:autoSpaceDE w:val="0"/>
        <w:autoSpaceDN w:val="0"/>
        <w:adjustRightInd w:val="0"/>
        <w:ind w:left="240" w:firstLineChars="0" w:hanging="240"/>
        <w:rPr>
          <w:rFonts w:ascii="SimSun"/>
          <w:kern w:val="0"/>
          <w:szCs w:val="24"/>
        </w:rPr>
      </w:pPr>
      <w:bookmarkStart w:id="402"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402"/>
    </w:p>
    <w:p w14:paraId="13B81199" w14:textId="77777777" w:rsidR="00FD6780" w:rsidRPr="00FD6780" w:rsidRDefault="00FD6780" w:rsidP="00FD6780">
      <w:pPr>
        <w:autoSpaceDE w:val="0"/>
        <w:autoSpaceDN w:val="0"/>
        <w:adjustRightInd w:val="0"/>
        <w:ind w:left="240" w:firstLineChars="0" w:hanging="240"/>
        <w:rPr>
          <w:rFonts w:ascii="SimSun"/>
          <w:kern w:val="0"/>
          <w:szCs w:val="24"/>
        </w:rPr>
      </w:pPr>
      <w:bookmarkStart w:id="403" w:name="_neb0D8E6FAA_870D_4A2F_8C9C_57F109CB1CA2"/>
      <w:r w:rsidRPr="00FD6780">
        <w:rPr>
          <w:rFonts w:ascii="SimSun" w:cs="SimSun" w:hint="eastAsia"/>
          <w:color w:val="000000"/>
          <w:kern w:val="0"/>
          <w:sz w:val="20"/>
          <w:szCs w:val="20"/>
        </w:rPr>
        <w:t>龚栩</w:t>
      </w:r>
      <w:r w:rsidRPr="00FD6780">
        <w:rPr>
          <w:color w:val="000000"/>
          <w:kern w:val="0"/>
          <w:sz w:val="20"/>
          <w:szCs w:val="20"/>
        </w:rPr>
        <w:t xml:space="preserve">, </w:t>
      </w:r>
      <w:r w:rsidRPr="00FD6780">
        <w:rPr>
          <w:rFonts w:ascii="SimSun" w:cs="SimSun" w:hint="eastAsia"/>
          <w:color w:val="000000"/>
          <w:kern w:val="0"/>
          <w:sz w:val="20"/>
          <w:szCs w:val="20"/>
        </w:rPr>
        <w:t>谢熹瑶</w:t>
      </w:r>
      <w:r w:rsidRPr="00FD6780">
        <w:rPr>
          <w:color w:val="000000"/>
          <w:kern w:val="0"/>
          <w:sz w:val="20"/>
          <w:szCs w:val="20"/>
        </w:rPr>
        <w:t xml:space="preserve">, </w:t>
      </w:r>
      <w:r w:rsidRPr="00FD6780">
        <w:rPr>
          <w:rFonts w:ascii="SimSun" w:cs="SimSun" w:hint="eastAsia"/>
          <w:color w:val="000000"/>
          <w:kern w:val="0"/>
          <w:sz w:val="20"/>
          <w:szCs w:val="20"/>
        </w:rPr>
        <w:t>徐蕊</w:t>
      </w:r>
      <w:r w:rsidRPr="00FD6780">
        <w:rPr>
          <w:color w:val="000000"/>
          <w:kern w:val="0"/>
          <w:sz w:val="20"/>
          <w:szCs w:val="20"/>
        </w:rPr>
        <w:t xml:space="preserve">, </w:t>
      </w:r>
      <w:r w:rsidRPr="00FD6780">
        <w:rPr>
          <w:rFonts w:ascii="SimSun" w:cs="SimSun" w:hint="eastAsia"/>
          <w:color w:val="000000"/>
          <w:kern w:val="0"/>
          <w:sz w:val="20"/>
          <w:szCs w:val="20"/>
        </w:rPr>
        <w:t>罗跃嘉</w:t>
      </w:r>
      <w:r w:rsidRPr="00FD6780">
        <w:rPr>
          <w:color w:val="000000"/>
          <w:kern w:val="0"/>
          <w:sz w:val="20"/>
          <w:szCs w:val="20"/>
        </w:rPr>
        <w:t xml:space="preserve">. (2010). </w:t>
      </w:r>
      <w:r w:rsidRPr="00FD6780">
        <w:rPr>
          <w:rFonts w:ascii="SimSun" w:cs="SimSun" w:hint="eastAsia"/>
          <w:color w:val="000000"/>
          <w:kern w:val="0"/>
          <w:sz w:val="20"/>
          <w:szCs w:val="20"/>
        </w:rPr>
        <w:t>抑郁</w:t>
      </w:r>
      <w:r w:rsidRPr="00FD6780">
        <w:rPr>
          <w:color w:val="000000"/>
          <w:kern w:val="0"/>
          <w:sz w:val="20"/>
          <w:szCs w:val="20"/>
        </w:rPr>
        <w:t>-</w:t>
      </w:r>
      <w:r w:rsidRPr="00FD6780">
        <w:rPr>
          <w:rFonts w:ascii="SimSun" w:cs="SimSun" w:hint="eastAsia"/>
          <w:color w:val="000000"/>
          <w:kern w:val="0"/>
          <w:sz w:val="20"/>
          <w:szCs w:val="20"/>
        </w:rPr>
        <w:t>焦虑</w:t>
      </w:r>
      <w:r w:rsidRPr="00FD6780">
        <w:rPr>
          <w:color w:val="000000"/>
          <w:kern w:val="0"/>
          <w:sz w:val="20"/>
          <w:szCs w:val="20"/>
        </w:rPr>
        <w:t>-</w:t>
      </w:r>
      <w:r w:rsidRPr="00FD6780">
        <w:rPr>
          <w:rFonts w:ascii="SimSun" w:cs="SimSun" w:hint="eastAsia"/>
          <w:color w:val="000000"/>
          <w:kern w:val="0"/>
          <w:sz w:val="20"/>
          <w:szCs w:val="20"/>
        </w:rPr>
        <w:t>压力量表简体中文版</w:t>
      </w:r>
      <w:r w:rsidRPr="00FD6780">
        <w:rPr>
          <w:color w:val="000000"/>
          <w:kern w:val="0"/>
          <w:sz w:val="20"/>
          <w:szCs w:val="20"/>
        </w:rPr>
        <w:t>(DASS-21)</w:t>
      </w:r>
      <w:r w:rsidRPr="00FD6780">
        <w:rPr>
          <w:rFonts w:ascii="SimSun" w:cs="SimSun" w:hint="eastAsia"/>
          <w:color w:val="000000"/>
          <w:kern w:val="0"/>
          <w:sz w:val="20"/>
          <w:szCs w:val="20"/>
        </w:rPr>
        <w:t>在中国大学生中的测试报告</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403"/>
    </w:p>
    <w:p w14:paraId="1787DFBE" w14:textId="77777777" w:rsidR="00FD6780" w:rsidRPr="00FD6780" w:rsidRDefault="00FD6780" w:rsidP="00FD6780">
      <w:pPr>
        <w:autoSpaceDE w:val="0"/>
        <w:autoSpaceDN w:val="0"/>
        <w:adjustRightInd w:val="0"/>
        <w:ind w:left="240" w:firstLineChars="0" w:hanging="240"/>
        <w:rPr>
          <w:rFonts w:ascii="SimSun"/>
          <w:kern w:val="0"/>
          <w:szCs w:val="24"/>
        </w:rPr>
      </w:pPr>
      <w:bookmarkStart w:id="404" w:name="_neb733863E0_0E5C_40DA_9A68_5E5DDE642AB3"/>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李雪荣</w:t>
      </w:r>
      <w:r w:rsidRPr="00FD6780">
        <w:rPr>
          <w:color w:val="000000"/>
          <w:kern w:val="0"/>
          <w:sz w:val="20"/>
          <w:szCs w:val="20"/>
        </w:rPr>
        <w:t xml:space="preserve">, </w:t>
      </w:r>
      <w:r w:rsidRPr="00FD6780">
        <w:rPr>
          <w:rFonts w:ascii="SimSun" w:cs="SimSun" w:hint="eastAsia"/>
          <w:color w:val="000000"/>
          <w:kern w:val="0"/>
          <w:sz w:val="20"/>
          <w:szCs w:val="20"/>
        </w:rPr>
        <w:t>罗学荣</w:t>
      </w:r>
      <w:r w:rsidRPr="00FD6780">
        <w:rPr>
          <w:color w:val="000000"/>
          <w:kern w:val="0"/>
          <w:sz w:val="20"/>
          <w:szCs w:val="20"/>
        </w:rPr>
        <w:t xml:space="preserve">, </w:t>
      </w:r>
      <w:r w:rsidRPr="00FD6780">
        <w:rPr>
          <w:rFonts w:ascii="SimSun" w:cs="SimSun" w:hint="eastAsia"/>
          <w:color w:val="000000"/>
          <w:kern w:val="0"/>
          <w:sz w:val="20"/>
          <w:szCs w:val="20"/>
        </w:rPr>
        <w:t>万国斌</w:t>
      </w:r>
      <w:r w:rsidRPr="00FD6780">
        <w:rPr>
          <w:color w:val="000000"/>
          <w:kern w:val="0"/>
          <w:sz w:val="20"/>
          <w:szCs w:val="20"/>
        </w:rPr>
        <w:t xml:space="preserve">, </w:t>
      </w:r>
      <w:r w:rsidRPr="00FD6780">
        <w:rPr>
          <w:rFonts w:ascii="SimSun" w:cs="SimSun" w:hint="eastAsia"/>
          <w:color w:val="000000"/>
          <w:kern w:val="0"/>
          <w:sz w:val="20"/>
          <w:szCs w:val="20"/>
        </w:rPr>
        <w:t>杨志伟</w:t>
      </w:r>
      <w:r w:rsidRPr="00FD6780">
        <w:rPr>
          <w:color w:val="000000"/>
          <w:kern w:val="0"/>
          <w:sz w:val="20"/>
          <w:szCs w:val="20"/>
        </w:rPr>
        <w:t>. (1998). Achenbach</w:t>
      </w:r>
      <w:r w:rsidRPr="00FD6780">
        <w:rPr>
          <w:rFonts w:ascii="SimSun" w:cs="SimSun" w:hint="eastAsia"/>
          <w:color w:val="000000"/>
          <w:kern w:val="0"/>
          <w:sz w:val="20"/>
          <w:szCs w:val="20"/>
        </w:rPr>
        <w:t>儿童行为量表的再标准化及效度检验</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(02), 4-6.</w:t>
      </w:r>
      <w:bookmarkEnd w:id="404"/>
    </w:p>
    <w:p w14:paraId="529F4899" w14:textId="77777777" w:rsidR="00FD6780" w:rsidRPr="00FD6780" w:rsidRDefault="00FD6780" w:rsidP="00FD6780">
      <w:pPr>
        <w:autoSpaceDE w:val="0"/>
        <w:autoSpaceDN w:val="0"/>
        <w:adjustRightInd w:val="0"/>
        <w:ind w:left="240" w:firstLineChars="0" w:hanging="240"/>
        <w:rPr>
          <w:rFonts w:ascii="SimSun"/>
          <w:kern w:val="0"/>
          <w:szCs w:val="24"/>
        </w:rPr>
      </w:pPr>
      <w:bookmarkStart w:id="405" w:name="_nebB20F749B_469B_455E_B781_B475F544E6C2"/>
      <w:r w:rsidRPr="00FD6780">
        <w:rPr>
          <w:rFonts w:ascii="SimSun" w:cs="SimSun" w:hint="eastAsia"/>
          <w:color w:val="000000"/>
          <w:kern w:val="0"/>
          <w:sz w:val="20"/>
          <w:szCs w:val="20"/>
        </w:rPr>
        <w:t>忻仁娥</w:t>
      </w:r>
      <w:r w:rsidRPr="00FD6780">
        <w:rPr>
          <w:color w:val="000000"/>
          <w:kern w:val="0"/>
          <w:sz w:val="20"/>
          <w:szCs w:val="20"/>
        </w:rPr>
        <w:t xml:space="preserve">. (1994). Achenbach </w:t>
      </w:r>
      <w:r w:rsidRPr="00FD6780">
        <w:rPr>
          <w:rFonts w:ascii="SimSun" w:cs="SimSun" w:hint="eastAsia"/>
          <w:color w:val="000000"/>
          <w:kern w:val="0"/>
          <w:sz w:val="20"/>
          <w:szCs w:val="20"/>
        </w:rPr>
        <w:t>儿童行为量表</w:t>
      </w:r>
      <w:r w:rsidRPr="00FD6780">
        <w:rPr>
          <w:color w:val="000000"/>
          <w:kern w:val="0"/>
          <w:sz w:val="20"/>
          <w:szCs w:val="20"/>
        </w:rPr>
        <w:t xml:space="preserve">( </w:t>
      </w:r>
      <w:r w:rsidRPr="00FD6780">
        <w:rPr>
          <w:rFonts w:ascii="SimSun" w:cs="SimSun" w:hint="eastAsia"/>
          <w:color w:val="000000"/>
          <w:kern w:val="0"/>
          <w:sz w:val="20"/>
          <w:szCs w:val="20"/>
        </w:rPr>
        <w:t>中国标准化</w:t>
      </w:r>
      <w:r w:rsidRPr="00FD6780">
        <w:rPr>
          <w:color w:val="000000"/>
          <w:kern w:val="0"/>
          <w:sz w:val="20"/>
          <w:szCs w:val="20"/>
        </w:rPr>
        <w:t xml:space="preserve">). </w:t>
      </w:r>
      <w:r w:rsidRPr="00FD6780">
        <w:rPr>
          <w:rFonts w:ascii="SimSun" w:cs="SimSun"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405"/>
    </w:p>
    <w:p w14:paraId="43B107D9" w14:textId="77777777" w:rsidR="00FD6780" w:rsidRPr="00FD6780" w:rsidRDefault="00FD6780" w:rsidP="00FD6780">
      <w:pPr>
        <w:autoSpaceDE w:val="0"/>
        <w:autoSpaceDN w:val="0"/>
        <w:adjustRightInd w:val="0"/>
        <w:ind w:left="240" w:firstLineChars="0" w:hanging="240"/>
        <w:rPr>
          <w:rFonts w:ascii="SimSun"/>
          <w:kern w:val="0"/>
          <w:szCs w:val="24"/>
        </w:rPr>
      </w:pPr>
      <w:bookmarkStart w:id="406" w:name="_nebE5849F8A_F94C_4312_A3CE_89828144D9A7"/>
      <w:r w:rsidRPr="00FD6780">
        <w:rPr>
          <w:color w:val="000000"/>
          <w:kern w:val="0"/>
          <w:sz w:val="20"/>
          <w:szCs w:val="20"/>
        </w:rPr>
        <w:lastRenderedPageBreak/>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406"/>
    </w:p>
    <w:p w14:paraId="7986E9BE" w14:textId="77777777" w:rsidR="00FD6780" w:rsidRPr="00FD6780" w:rsidRDefault="00FD6780" w:rsidP="00FD6780">
      <w:pPr>
        <w:autoSpaceDE w:val="0"/>
        <w:autoSpaceDN w:val="0"/>
        <w:adjustRightInd w:val="0"/>
        <w:ind w:left="240" w:firstLineChars="0" w:hanging="240"/>
        <w:rPr>
          <w:rFonts w:ascii="SimSun"/>
          <w:kern w:val="0"/>
          <w:szCs w:val="24"/>
        </w:rPr>
      </w:pPr>
      <w:bookmarkStart w:id="407"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407"/>
    </w:p>
    <w:p w14:paraId="47C21D07" w14:textId="77777777" w:rsidR="00FD6780" w:rsidRPr="00FD6780" w:rsidRDefault="00FD6780" w:rsidP="00FD6780">
      <w:pPr>
        <w:autoSpaceDE w:val="0"/>
        <w:autoSpaceDN w:val="0"/>
        <w:adjustRightInd w:val="0"/>
        <w:ind w:left="240" w:firstLineChars="0" w:hanging="240"/>
        <w:rPr>
          <w:rFonts w:ascii="SimSun"/>
          <w:kern w:val="0"/>
          <w:szCs w:val="24"/>
        </w:rPr>
      </w:pPr>
      <w:bookmarkStart w:id="408" w:name="_neb07DE1F3C_ECC6_414E_86C9_0F278DDE845E"/>
      <w:r w:rsidRPr="00FD6780">
        <w:rPr>
          <w:rFonts w:ascii="SimSun" w:cs="SimSun" w:hint="eastAsia"/>
          <w:color w:val="000000"/>
          <w:kern w:val="0"/>
          <w:sz w:val="20"/>
          <w:szCs w:val="20"/>
        </w:rPr>
        <w:t>曹枫林</w:t>
      </w:r>
      <w:r w:rsidRPr="00FD6780">
        <w:rPr>
          <w:color w:val="000000"/>
          <w:kern w:val="0"/>
          <w:sz w:val="20"/>
          <w:szCs w:val="20"/>
        </w:rPr>
        <w:t xml:space="preserve">, </w:t>
      </w:r>
      <w:r w:rsidRPr="00FD6780">
        <w:rPr>
          <w:rFonts w:ascii="SimSun" w:cs="SimSun" w:hint="eastAsia"/>
          <w:color w:val="000000"/>
          <w:kern w:val="0"/>
          <w:sz w:val="20"/>
          <w:szCs w:val="20"/>
        </w:rPr>
        <w:t>苏林雁</w:t>
      </w:r>
      <w:r w:rsidRPr="00FD6780">
        <w:rPr>
          <w:color w:val="000000"/>
          <w:kern w:val="0"/>
          <w:sz w:val="20"/>
          <w:szCs w:val="20"/>
        </w:rPr>
        <w:t xml:space="preserve">, </w:t>
      </w:r>
      <w:r w:rsidRPr="00FD6780">
        <w:rPr>
          <w:rFonts w:ascii="SimSun" w:cs="SimSun" w:hint="eastAsia"/>
          <w:color w:val="000000"/>
          <w:kern w:val="0"/>
          <w:sz w:val="20"/>
          <w:szCs w:val="20"/>
        </w:rPr>
        <w:t>程培霞</w:t>
      </w:r>
      <w:r w:rsidRPr="00FD6780">
        <w:rPr>
          <w:color w:val="000000"/>
          <w:kern w:val="0"/>
          <w:sz w:val="20"/>
          <w:szCs w:val="20"/>
        </w:rPr>
        <w:t xml:space="preserve">. (2009). </w:t>
      </w:r>
      <w:r w:rsidRPr="00FD6780">
        <w:rPr>
          <w:rFonts w:ascii="SimSun" w:cs="SimSun"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SimSun" w:cs="SimSun"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408"/>
    </w:p>
    <w:p w14:paraId="7CE06AE2" w14:textId="77777777" w:rsidR="00FD6780" w:rsidRPr="00FD6780" w:rsidRDefault="00FD6780" w:rsidP="00FD6780">
      <w:pPr>
        <w:autoSpaceDE w:val="0"/>
        <w:autoSpaceDN w:val="0"/>
        <w:adjustRightInd w:val="0"/>
        <w:ind w:left="240" w:firstLineChars="0" w:hanging="240"/>
        <w:rPr>
          <w:rFonts w:ascii="SimSun"/>
          <w:kern w:val="0"/>
          <w:szCs w:val="24"/>
        </w:rPr>
      </w:pPr>
      <w:bookmarkStart w:id="409" w:name="_neb05A24632_76E4_4B54_A679_2F7AEE041EAD"/>
      <w:r w:rsidRPr="00FD6780">
        <w:rPr>
          <w:rFonts w:ascii="SimSun" w:cs="SimSun" w:hint="eastAsia"/>
          <w:color w:val="000000"/>
          <w:kern w:val="0"/>
          <w:sz w:val="20"/>
          <w:szCs w:val="20"/>
        </w:rPr>
        <w:t>王极盛</w:t>
      </w:r>
      <w:r w:rsidRPr="00FD6780">
        <w:rPr>
          <w:color w:val="000000"/>
          <w:kern w:val="0"/>
          <w:sz w:val="20"/>
          <w:szCs w:val="20"/>
        </w:rPr>
        <w:t xml:space="preserve">, </w:t>
      </w:r>
      <w:r w:rsidRPr="00FD6780">
        <w:rPr>
          <w:rFonts w:ascii="SimSun" w:cs="SimSun" w:hint="eastAsia"/>
          <w:color w:val="000000"/>
          <w:kern w:val="0"/>
          <w:sz w:val="20"/>
          <w:szCs w:val="20"/>
        </w:rPr>
        <w:t>邱炳武</w:t>
      </w:r>
      <w:r w:rsidRPr="00FD6780">
        <w:rPr>
          <w:color w:val="000000"/>
          <w:kern w:val="0"/>
          <w:sz w:val="20"/>
          <w:szCs w:val="20"/>
        </w:rPr>
        <w:t xml:space="preserve">, </w:t>
      </w:r>
      <w:r w:rsidRPr="00FD6780">
        <w:rPr>
          <w:rFonts w:ascii="SimSun" w:cs="SimSun" w:hint="eastAsia"/>
          <w:color w:val="000000"/>
          <w:kern w:val="0"/>
          <w:sz w:val="20"/>
          <w:szCs w:val="20"/>
        </w:rPr>
        <w:t>赫尔实</w:t>
      </w:r>
      <w:r w:rsidRPr="00FD6780">
        <w:rPr>
          <w:color w:val="000000"/>
          <w:kern w:val="0"/>
          <w:sz w:val="20"/>
          <w:szCs w:val="20"/>
        </w:rPr>
        <w:t xml:space="preserve">. (1997). </w:t>
      </w:r>
      <w:r w:rsidRPr="00FD6780">
        <w:rPr>
          <w:rFonts w:ascii="SimSun" w:cs="SimSun" w:hint="eastAsia"/>
          <w:color w:val="000000"/>
          <w:kern w:val="0"/>
          <w:sz w:val="20"/>
          <w:szCs w:val="20"/>
        </w:rPr>
        <w:t>中学生抑郁量表的编制及其标准化</w:t>
      </w:r>
      <w:r w:rsidRPr="00FD6780">
        <w:rPr>
          <w:color w:val="000000"/>
          <w:kern w:val="0"/>
          <w:sz w:val="20"/>
          <w:szCs w:val="20"/>
        </w:rPr>
        <w:t xml:space="preserve">. </w:t>
      </w:r>
      <w:r w:rsidRPr="00FD6780">
        <w:rPr>
          <w:rFonts w:ascii="SimSun" w:cs="SimSun" w:hint="eastAsia"/>
          <w:i/>
          <w:iCs/>
          <w:color w:val="000000"/>
          <w:kern w:val="0"/>
          <w:sz w:val="20"/>
          <w:szCs w:val="20"/>
        </w:rPr>
        <w:t>社会心理科学</w:t>
      </w:r>
      <w:r w:rsidRPr="00FD6780">
        <w:rPr>
          <w:color w:val="000000"/>
          <w:kern w:val="0"/>
          <w:sz w:val="20"/>
          <w:szCs w:val="20"/>
        </w:rPr>
        <w:t>(3), 3.</w:t>
      </w:r>
      <w:bookmarkEnd w:id="409"/>
    </w:p>
    <w:p w14:paraId="48715C08" w14:textId="77777777" w:rsidR="00FD6780" w:rsidRPr="00FD6780" w:rsidRDefault="00FD6780" w:rsidP="00FD6780">
      <w:pPr>
        <w:autoSpaceDE w:val="0"/>
        <w:autoSpaceDN w:val="0"/>
        <w:adjustRightInd w:val="0"/>
        <w:ind w:left="240" w:firstLineChars="0" w:hanging="240"/>
        <w:rPr>
          <w:rFonts w:ascii="SimSun"/>
          <w:kern w:val="0"/>
          <w:szCs w:val="24"/>
        </w:rPr>
      </w:pPr>
      <w:bookmarkStart w:id="410"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410"/>
    </w:p>
    <w:p w14:paraId="3FE48988" w14:textId="77777777" w:rsidR="00FD6780" w:rsidRPr="00FD6780" w:rsidRDefault="00FD6780" w:rsidP="00FD6780">
      <w:pPr>
        <w:autoSpaceDE w:val="0"/>
        <w:autoSpaceDN w:val="0"/>
        <w:adjustRightInd w:val="0"/>
        <w:ind w:left="240" w:firstLineChars="0" w:hanging="240"/>
        <w:rPr>
          <w:rFonts w:ascii="SimSun"/>
          <w:kern w:val="0"/>
          <w:szCs w:val="24"/>
        </w:rPr>
      </w:pPr>
      <w:bookmarkStart w:id="411"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411"/>
    </w:p>
    <w:p w14:paraId="3D7CEC17" w14:textId="77777777" w:rsidR="00FD6780" w:rsidRPr="00FD6780" w:rsidRDefault="00FD6780" w:rsidP="00FD6780">
      <w:pPr>
        <w:autoSpaceDE w:val="0"/>
        <w:autoSpaceDN w:val="0"/>
        <w:adjustRightInd w:val="0"/>
        <w:ind w:left="240" w:firstLineChars="0" w:hanging="240"/>
        <w:rPr>
          <w:rFonts w:ascii="SimSun"/>
          <w:kern w:val="0"/>
          <w:szCs w:val="24"/>
        </w:rPr>
      </w:pPr>
      <w:bookmarkStart w:id="412" w:name="_neb0CB28DC0_F9F7_43E6_B9B8_B151B5E72A01"/>
      <w:r w:rsidRPr="00FD6780">
        <w:rPr>
          <w:rFonts w:ascii="SimSun" w:cs="SimSun" w:hint="eastAsia"/>
          <w:color w:val="000000"/>
          <w:kern w:val="0"/>
          <w:sz w:val="20"/>
          <w:szCs w:val="20"/>
        </w:rPr>
        <w:t>楊雅惠</w:t>
      </w:r>
      <w:r w:rsidRPr="00FD6780">
        <w:rPr>
          <w:color w:val="000000"/>
          <w:kern w:val="0"/>
          <w:sz w:val="20"/>
          <w:szCs w:val="20"/>
        </w:rPr>
        <w:t xml:space="preserve">. (2003). </w:t>
      </w:r>
      <w:r w:rsidRPr="00FD6780">
        <w:rPr>
          <w:rFonts w:ascii="SimSun" w:cs="SimSun" w:hint="eastAsia"/>
          <w:color w:val="000000"/>
          <w:kern w:val="0"/>
          <w:sz w:val="20"/>
          <w:szCs w:val="20"/>
        </w:rPr>
        <w:t>依附</w:t>
      </w:r>
      <w:r w:rsidRPr="00FD6780">
        <w:rPr>
          <w:color w:val="000000"/>
          <w:kern w:val="0"/>
          <w:sz w:val="20"/>
          <w:szCs w:val="20"/>
        </w:rPr>
        <w:t>,</w:t>
      </w:r>
      <w:r w:rsidRPr="00FD6780">
        <w:rPr>
          <w:rFonts w:ascii="SimSun" w:cs="SimSun"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SimSun" w:cs="SimSun" w:hint="eastAsia"/>
          <w:color w:val="000000"/>
          <w:kern w:val="0"/>
          <w:sz w:val="20"/>
          <w:szCs w:val="20"/>
        </w:rPr>
        <w:t>以大四學生的生涯抉擇壓力為例</w:t>
      </w:r>
      <w:r w:rsidRPr="00FD6780">
        <w:rPr>
          <w:color w:val="000000"/>
          <w:kern w:val="0"/>
          <w:sz w:val="20"/>
          <w:szCs w:val="20"/>
        </w:rPr>
        <w:t>.</w:t>
      </w:r>
      <w:bookmarkEnd w:id="412"/>
    </w:p>
    <w:p w14:paraId="7C7A0558" w14:textId="77777777" w:rsidR="00FD6780" w:rsidRPr="00FD6780" w:rsidRDefault="00FD6780" w:rsidP="00FD6780">
      <w:pPr>
        <w:autoSpaceDE w:val="0"/>
        <w:autoSpaceDN w:val="0"/>
        <w:adjustRightInd w:val="0"/>
        <w:ind w:left="240" w:firstLineChars="0" w:hanging="240"/>
        <w:rPr>
          <w:rFonts w:ascii="SimSun"/>
          <w:kern w:val="0"/>
          <w:szCs w:val="24"/>
        </w:rPr>
      </w:pPr>
      <w:bookmarkStart w:id="413"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413"/>
    </w:p>
    <w:p w14:paraId="702BFCBF" w14:textId="77777777" w:rsidR="00FD6780" w:rsidRPr="00FD6780" w:rsidRDefault="00FD6780" w:rsidP="00FD6780">
      <w:pPr>
        <w:autoSpaceDE w:val="0"/>
        <w:autoSpaceDN w:val="0"/>
        <w:adjustRightInd w:val="0"/>
        <w:ind w:left="240" w:firstLineChars="0" w:hanging="240"/>
        <w:rPr>
          <w:rFonts w:ascii="SimSun"/>
          <w:kern w:val="0"/>
          <w:szCs w:val="24"/>
        </w:rPr>
      </w:pPr>
      <w:bookmarkStart w:id="414" w:name="_neb8BC6EE95_0989_45E2_A5A1_736E97564420"/>
      <w:r w:rsidRPr="00FD6780">
        <w:rPr>
          <w:color w:val="000000"/>
          <w:kern w:val="0"/>
          <w:sz w:val="20"/>
          <w:szCs w:val="20"/>
        </w:rPr>
        <w:t>Li, L. W., Liu, J., Xu, H., &amp; Zhang, Z. (2016). Understanding rural</w:t>
      </w:r>
      <w:r w:rsidRPr="00FD6780">
        <w:rPr>
          <w:rFonts w:ascii="SimSun" w:cs="SimSun"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414"/>
    </w:p>
    <w:p w14:paraId="628C2E49" w14:textId="77777777" w:rsidR="00FD6780" w:rsidRPr="00FD6780" w:rsidRDefault="00FD6780" w:rsidP="00FD6780">
      <w:pPr>
        <w:autoSpaceDE w:val="0"/>
        <w:autoSpaceDN w:val="0"/>
        <w:adjustRightInd w:val="0"/>
        <w:ind w:left="240" w:firstLineChars="0" w:hanging="240"/>
        <w:rPr>
          <w:rFonts w:ascii="SimSun"/>
          <w:kern w:val="0"/>
          <w:szCs w:val="24"/>
        </w:rPr>
      </w:pPr>
      <w:bookmarkStart w:id="415" w:name="_nebE5116861_3CC0_4833_8741_8F015FCED59E"/>
      <w:r w:rsidRPr="00FD6780">
        <w:rPr>
          <w:rFonts w:ascii="SimSun" w:cs="SimSun" w:hint="eastAsia"/>
          <w:color w:val="000000"/>
          <w:kern w:val="0"/>
          <w:sz w:val="20"/>
          <w:szCs w:val="20"/>
        </w:rPr>
        <w:t>张宝山</w:t>
      </w:r>
      <w:r w:rsidRPr="00FD6780">
        <w:rPr>
          <w:color w:val="000000"/>
          <w:kern w:val="0"/>
          <w:sz w:val="20"/>
          <w:szCs w:val="20"/>
        </w:rPr>
        <w:t xml:space="preserve">, </w:t>
      </w:r>
      <w:r w:rsidRPr="00FD6780">
        <w:rPr>
          <w:rFonts w:ascii="SimSun" w:cs="SimSun" w:hint="eastAsia"/>
          <w:color w:val="000000"/>
          <w:kern w:val="0"/>
          <w:sz w:val="20"/>
          <w:szCs w:val="20"/>
        </w:rPr>
        <w:t>李娟</w:t>
      </w:r>
      <w:r w:rsidRPr="00FD6780">
        <w:rPr>
          <w:color w:val="000000"/>
          <w:kern w:val="0"/>
          <w:sz w:val="20"/>
          <w:szCs w:val="20"/>
        </w:rPr>
        <w:t xml:space="preserve">. (2011). </w:t>
      </w:r>
      <w:r w:rsidRPr="00FD6780">
        <w:rPr>
          <w:rFonts w:ascii="SimSun" w:cs="SimSun"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415"/>
    </w:p>
    <w:p w14:paraId="36D88CF3" w14:textId="77777777" w:rsidR="00FD6780" w:rsidRPr="00FD6780" w:rsidRDefault="00FD6780" w:rsidP="00FD6780">
      <w:pPr>
        <w:autoSpaceDE w:val="0"/>
        <w:autoSpaceDN w:val="0"/>
        <w:adjustRightInd w:val="0"/>
        <w:ind w:left="240" w:firstLineChars="0" w:hanging="240"/>
        <w:rPr>
          <w:rFonts w:ascii="SimSun"/>
          <w:kern w:val="0"/>
          <w:szCs w:val="24"/>
        </w:rPr>
      </w:pPr>
      <w:bookmarkStart w:id="416"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416"/>
    </w:p>
    <w:p w14:paraId="2CA4055E" w14:textId="77777777" w:rsidR="00FD6780" w:rsidRPr="00FD6780" w:rsidRDefault="00FD6780" w:rsidP="00FD6780">
      <w:pPr>
        <w:autoSpaceDE w:val="0"/>
        <w:autoSpaceDN w:val="0"/>
        <w:adjustRightInd w:val="0"/>
        <w:ind w:left="240" w:firstLineChars="0" w:hanging="240"/>
        <w:rPr>
          <w:rFonts w:ascii="SimSun"/>
          <w:kern w:val="0"/>
          <w:szCs w:val="24"/>
        </w:rPr>
      </w:pPr>
      <w:bookmarkStart w:id="417"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417"/>
    </w:p>
    <w:p w14:paraId="2B6EBEBE" w14:textId="77777777" w:rsidR="00FD6780" w:rsidRPr="00FD6780" w:rsidRDefault="00FD6780" w:rsidP="00FD6780">
      <w:pPr>
        <w:autoSpaceDE w:val="0"/>
        <w:autoSpaceDN w:val="0"/>
        <w:adjustRightInd w:val="0"/>
        <w:ind w:left="240" w:firstLineChars="0" w:hanging="240"/>
        <w:rPr>
          <w:rFonts w:ascii="SimSun"/>
          <w:kern w:val="0"/>
          <w:szCs w:val="24"/>
        </w:rPr>
      </w:pPr>
      <w:bookmarkStart w:id="418" w:name="_neb45A9812E_EF98_419B_A13C_B2204C7C4202"/>
      <w:r w:rsidRPr="00FD6780">
        <w:rPr>
          <w:rFonts w:ascii="SimSun" w:cs="SimSun" w:hint="eastAsia"/>
          <w:color w:val="000000"/>
          <w:kern w:val="0"/>
          <w:sz w:val="20"/>
          <w:szCs w:val="20"/>
        </w:rPr>
        <w:t>汤毓华</w:t>
      </w:r>
      <w:r w:rsidRPr="00FD6780">
        <w:rPr>
          <w:color w:val="000000"/>
          <w:kern w:val="0"/>
          <w:sz w:val="20"/>
          <w:szCs w:val="20"/>
        </w:rPr>
        <w:t xml:space="preserve">, </w:t>
      </w:r>
      <w:r w:rsidRPr="00FD6780">
        <w:rPr>
          <w:rFonts w:ascii="SimSun" w:cs="SimSun" w:hint="eastAsia"/>
          <w:color w:val="000000"/>
          <w:kern w:val="0"/>
          <w:sz w:val="20"/>
          <w:szCs w:val="20"/>
        </w:rPr>
        <w:t>张明园</w:t>
      </w:r>
      <w:r w:rsidRPr="00FD6780">
        <w:rPr>
          <w:color w:val="000000"/>
          <w:kern w:val="0"/>
          <w:sz w:val="20"/>
          <w:szCs w:val="20"/>
        </w:rPr>
        <w:t xml:space="preserve">. (1984). </w:t>
      </w:r>
      <w:r w:rsidRPr="00FD6780">
        <w:rPr>
          <w:rFonts w:ascii="SimSun" w:cs="SimSun" w:hint="eastAsia"/>
          <w:color w:val="000000"/>
          <w:kern w:val="0"/>
          <w:sz w:val="20"/>
          <w:szCs w:val="20"/>
        </w:rPr>
        <w:t>汉密顿抑郁量表</w:t>
      </w:r>
      <w:r w:rsidRPr="00FD6780">
        <w:rPr>
          <w:color w:val="000000"/>
          <w:kern w:val="0"/>
          <w:sz w:val="20"/>
          <w:szCs w:val="20"/>
        </w:rPr>
        <w:t xml:space="preserve">(HAMD). </w:t>
      </w:r>
      <w:r w:rsidRPr="00FD6780">
        <w:rPr>
          <w:rFonts w:ascii="SimSun" w:cs="SimSun" w:hint="eastAsia"/>
          <w:i/>
          <w:iCs/>
          <w:color w:val="000000"/>
          <w:kern w:val="0"/>
          <w:sz w:val="20"/>
          <w:szCs w:val="20"/>
        </w:rPr>
        <w:t>上海精神医学</w:t>
      </w:r>
      <w:r w:rsidRPr="00FD6780">
        <w:rPr>
          <w:color w:val="000000"/>
          <w:kern w:val="0"/>
          <w:sz w:val="20"/>
          <w:szCs w:val="20"/>
        </w:rPr>
        <w:t>(02), 61-64.</w:t>
      </w:r>
      <w:bookmarkEnd w:id="418"/>
    </w:p>
    <w:p w14:paraId="52983F76" w14:textId="77777777" w:rsidR="00FD6780" w:rsidRPr="00FD6780" w:rsidRDefault="00FD6780" w:rsidP="00FD6780">
      <w:pPr>
        <w:autoSpaceDE w:val="0"/>
        <w:autoSpaceDN w:val="0"/>
        <w:adjustRightInd w:val="0"/>
        <w:ind w:left="240" w:firstLineChars="0" w:hanging="240"/>
        <w:rPr>
          <w:rFonts w:ascii="SimSun"/>
          <w:kern w:val="0"/>
          <w:szCs w:val="24"/>
        </w:rPr>
      </w:pPr>
      <w:bookmarkStart w:id="419" w:name="_nebB3C012B0_AB34_477E_9BBF_BFE94A35C08C"/>
      <w:r w:rsidRPr="00FD6780">
        <w:rPr>
          <w:rFonts w:ascii="SimSun" w:cs="SimSun" w:hint="eastAsia"/>
          <w:color w:val="000000"/>
          <w:kern w:val="0"/>
          <w:sz w:val="20"/>
          <w:szCs w:val="20"/>
        </w:rPr>
        <w:t>周慧鸣</w:t>
      </w:r>
      <w:r w:rsidRPr="00FD6780">
        <w:rPr>
          <w:color w:val="000000"/>
          <w:kern w:val="0"/>
          <w:sz w:val="20"/>
          <w:szCs w:val="20"/>
        </w:rPr>
        <w:t xml:space="preserve">, </w:t>
      </w:r>
      <w:r w:rsidRPr="00FD6780">
        <w:rPr>
          <w:rFonts w:ascii="SimSun" w:cs="SimSun" w:hint="eastAsia"/>
          <w:color w:val="000000"/>
          <w:kern w:val="0"/>
          <w:sz w:val="20"/>
          <w:szCs w:val="20"/>
        </w:rPr>
        <w:t>郝楠</w:t>
      </w:r>
      <w:r w:rsidRPr="00FD6780">
        <w:rPr>
          <w:color w:val="000000"/>
          <w:kern w:val="0"/>
          <w:sz w:val="20"/>
          <w:szCs w:val="20"/>
        </w:rPr>
        <w:t xml:space="preserve">, </w:t>
      </w:r>
      <w:r w:rsidRPr="00FD6780">
        <w:rPr>
          <w:rFonts w:ascii="SimSun" w:cs="SimSun" w:hint="eastAsia"/>
          <w:color w:val="000000"/>
          <w:kern w:val="0"/>
          <w:sz w:val="20"/>
          <w:szCs w:val="20"/>
        </w:rPr>
        <w:t>杜亚松</w:t>
      </w:r>
      <w:r w:rsidRPr="00FD6780">
        <w:rPr>
          <w:color w:val="000000"/>
          <w:kern w:val="0"/>
          <w:sz w:val="20"/>
          <w:szCs w:val="20"/>
        </w:rPr>
        <w:t xml:space="preserve">, </w:t>
      </w:r>
      <w:r w:rsidRPr="00FD6780">
        <w:rPr>
          <w:rFonts w:ascii="SimSun" w:cs="SimSun" w:hint="eastAsia"/>
          <w:color w:val="000000"/>
          <w:kern w:val="0"/>
          <w:sz w:val="20"/>
          <w:szCs w:val="20"/>
        </w:rPr>
        <w:t>刘艳玉</w:t>
      </w:r>
      <w:r w:rsidRPr="00FD6780">
        <w:rPr>
          <w:color w:val="000000"/>
          <w:kern w:val="0"/>
          <w:sz w:val="20"/>
          <w:szCs w:val="20"/>
        </w:rPr>
        <w:t xml:space="preserve">, </w:t>
      </w:r>
      <w:r w:rsidRPr="00FD6780">
        <w:rPr>
          <w:rFonts w:ascii="SimSun" w:cs="SimSun" w:hint="eastAsia"/>
          <w:color w:val="000000"/>
          <w:kern w:val="0"/>
          <w:sz w:val="20"/>
          <w:szCs w:val="20"/>
        </w:rPr>
        <w:t>隋雨彤</w:t>
      </w:r>
      <w:r w:rsidRPr="00FD6780">
        <w:rPr>
          <w:color w:val="000000"/>
          <w:kern w:val="0"/>
          <w:sz w:val="20"/>
          <w:szCs w:val="20"/>
        </w:rPr>
        <w:t xml:space="preserve">, </w:t>
      </w:r>
      <w:r w:rsidRPr="00FD6780">
        <w:rPr>
          <w:rFonts w:ascii="SimSun" w:cs="SimSun" w:hint="eastAsia"/>
          <w:color w:val="000000"/>
          <w:kern w:val="0"/>
          <w:sz w:val="20"/>
          <w:szCs w:val="20"/>
        </w:rPr>
        <w:t>王艳华</w:t>
      </w:r>
      <w:r w:rsidRPr="00FD6780">
        <w:rPr>
          <w:color w:val="000000"/>
          <w:kern w:val="0"/>
          <w:sz w:val="20"/>
          <w:szCs w:val="20"/>
        </w:rPr>
        <w:t xml:space="preserve">,... KUTCHER Stanley. (2015). </w:t>
      </w:r>
      <w:r w:rsidRPr="00FD6780">
        <w:rPr>
          <w:rFonts w:ascii="SimSun" w:cs="SimSun" w:hint="eastAsia"/>
          <w:color w:val="000000"/>
          <w:kern w:val="0"/>
          <w:sz w:val="20"/>
          <w:szCs w:val="20"/>
        </w:rPr>
        <w:t>中文版</w:t>
      </w:r>
      <w:r w:rsidRPr="00FD6780">
        <w:rPr>
          <w:color w:val="000000"/>
          <w:kern w:val="0"/>
          <w:sz w:val="20"/>
          <w:szCs w:val="20"/>
        </w:rPr>
        <w:t>Kutcher</w:t>
      </w:r>
      <w:r w:rsidRPr="00FD6780">
        <w:rPr>
          <w:rFonts w:ascii="SimSun" w:cs="SimSun"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419"/>
    </w:p>
    <w:p w14:paraId="35C773CD" w14:textId="77777777" w:rsidR="00FD6780" w:rsidRPr="00FD6780" w:rsidRDefault="00FD6780" w:rsidP="00FD6780">
      <w:pPr>
        <w:autoSpaceDE w:val="0"/>
        <w:autoSpaceDN w:val="0"/>
        <w:adjustRightInd w:val="0"/>
        <w:ind w:left="240" w:firstLineChars="0" w:hanging="240"/>
        <w:rPr>
          <w:rFonts w:ascii="SimSun"/>
          <w:kern w:val="0"/>
          <w:szCs w:val="24"/>
        </w:rPr>
      </w:pPr>
      <w:bookmarkStart w:id="420"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420"/>
    </w:p>
    <w:p w14:paraId="3FB24275" w14:textId="77777777" w:rsidR="00FD6780" w:rsidRPr="00FD6780" w:rsidRDefault="00FD6780" w:rsidP="00FD6780">
      <w:pPr>
        <w:autoSpaceDE w:val="0"/>
        <w:autoSpaceDN w:val="0"/>
        <w:adjustRightInd w:val="0"/>
        <w:ind w:left="240" w:firstLineChars="0" w:hanging="240"/>
        <w:rPr>
          <w:rFonts w:ascii="SimSun"/>
          <w:kern w:val="0"/>
          <w:szCs w:val="24"/>
        </w:rPr>
      </w:pPr>
      <w:bookmarkStart w:id="421" w:name="_neb151D301C_1761_4B7A_B25A_4345B02CC3C5"/>
      <w:r w:rsidRPr="00FD6780">
        <w:rPr>
          <w:rFonts w:ascii="SimSun" w:cs="SimSun" w:hint="eastAsia"/>
          <w:color w:val="000000"/>
          <w:kern w:val="0"/>
          <w:sz w:val="20"/>
          <w:szCs w:val="20"/>
        </w:rPr>
        <w:t>程培霞</w:t>
      </w:r>
      <w:r w:rsidRPr="00FD6780">
        <w:rPr>
          <w:color w:val="000000"/>
          <w:kern w:val="0"/>
          <w:sz w:val="20"/>
          <w:szCs w:val="20"/>
        </w:rPr>
        <w:t xml:space="preserve">, </w:t>
      </w:r>
      <w:r w:rsidRPr="00FD6780">
        <w:rPr>
          <w:rFonts w:ascii="SimSun" w:cs="SimSun" w:hint="eastAsia"/>
          <w:color w:val="000000"/>
          <w:kern w:val="0"/>
          <w:sz w:val="20"/>
          <w:szCs w:val="20"/>
        </w:rPr>
        <w:t>曹枫林</w:t>
      </w:r>
      <w:r w:rsidRPr="00FD6780">
        <w:rPr>
          <w:color w:val="000000"/>
          <w:kern w:val="0"/>
          <w:sz w:val="20"/>
          <w:szCs w:val="20"/>
        </w:rPr>
        <w:t xml:space="preserve">, </w:t>
      </w:r>
      <w:r w:rsidRPr="00FD6780">
        <w:rPr>
          <w:rFonts w:ascii="SimSun" w:cs="SimSun" w:hint="eastAsia"/>
          <w:color w:val="000000"/>
          <w:kern w:val="0"/>
          <w:sz w:val="20"/>
          <w:szCs w:val="20"/>
        </w:rPr>
        <w:t>苏林雁</w:t>
      </w:r>
      <w:r w:rsidRPr="00FD6780">
        <w:rPr>
          <w:color w:val="000000"/>
          <w:kern w:val="0"/>
          <w:sz w:val="20"/>
          <w:szCs w:val="20"/>
        </w:rPr>
        <w:t xml:space="preserve">. (2009). </w:t>
      </w:r>
      <w:r w:rsidRPr="00FD6780">
        <w:rPr>
          <w:rFonts w:ascii="SimSun" w:cs="SimSun"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421"/>
    </w:p>
    <w:p w14:paraId="34AC6B2E" w14:textId="77777777" w:rsidR="00FD6780" w:rsidRPr="00FD6780" w:rsidRDefault="00FD6780" w:rsidP="00FD6780">
      <w:pPr>
        <w:autoSpaceDE w:val="0"/>
        <w:autoSpaceDN w:val="0"/>
        <w:adjustRightInd w:val="0"/>
        <w:ind w:left="240" w:firstLineChars="0" w:hanging="240"/>
        <w:rPr>
          <w:rFonts w:ascii="SimSun"/>
          <w:kern w:val="0"/>
          <w:szCs w:val="24"/>
        </w:rPr>
      </w:pPr>
      <w:bookmarkStart w:id="422"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422"/>
    </w:p>
    <w:p w14:paraId="55989408" w14:textId="77777777" w:rsidR="00FD6780" w:rsidRPr="00FD6780" w:rsidRDefault="00FD6780" w:rsidP="00FD6780">
      <w:pPr>
        <w:autoSpaceDE w:val="0"/>
        <w:autoSpaceDN w:val="0"/>
        <w:adjustRightInd w:val="0"/>
        <w:ind w:left="240" w:firstLineChars="0" w:hanging="240"/>
        <w:rPr>
          <w:rFonts w:ascii="SimSun"/>
          <w:kern w:val="0"/>
          <w:szCs w:val="24"/>
        </w:rPr>
      </w:pPr>
      <w:bookmarkStart w:id="423"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SimSun" w:cs="SimSun" w:hint="eastAsia"/>
          <w:color w:val="000000"/>
          <w:kern w:val="0"/>
          <w:sz w:val="20"/>
          <w:szCs w:val="20"/>
        </w:rPr>
        <w:t>–</w:t>
      </w:r>
      <w:r w:rsidRPr="00FD6780">
        <w:rPr>
          <w:color w:val="000000"/>
          <w:kern w:val="0"/>
          <w:sz w:val="20"/>
          <w:szCs w:val="20"/>
        </w:rPr>
        <w:t>7.</w:t>
      </w:r>
      <w:bookmarkEnd w:id="423"/>
    </w:p>
    <w:p w14:paraId="5973EC51" w14:textId="77777777" w:rsidR="00FD6780" w:rsidRPr="00FD6780" w:rsidRDefault="00FD6780" w:rsidP="00FD6780">
      <w:pPr>
        <w:autoSpaceDE w:val="0"/>
        <w:autoSpaceDN w:val="0"/>
        <w:adjustRightInd w:val="0"/>
        <w:ind w:left="240" w:firstLineChars="0" w:hanging="240"/>
        <w:rPr>
          <w:rFonts w:ascii="SimSun"/>
          <w:kern w:val="0"/>
          <w:szCs w:val="24"/>
        </w:rPr>
      </w:pPr>
      <w:bookmarkStart w:id="424" w:name="_neb1D5A17CB_98B6_4C32_8FE8_1A693FCD0657"/>
      <w:r w:rsidRPr="00FD6780">
        <w:rPr>
          <w:rFonts w:ascii="SimSun" w:cs="SimSun" w:hint="eastAsia"/>
          <w:color w:val="000000"/>
          <w:kern w:val="0"/>
          <w:sz w:val="20"/>
          <w:szCs w:val="20"/>
        </w:rPr>
        <w:lastRenderedPageBreak/>
        <w:t>张华</w:t>
      </w:r>
      <w:r w:rsidRPr="00FD6780">
        <w:rPr>
          <w:color w:val="000000"/>
          <w:kern w:val="0"/>
          <w:sz w:val="20"/>
          <w:szCs w:val="20"/>
        </w:rPr>
        <w:t xml:space="preserve">. (2021). </w:t>
      </w:r>
      <w:r w:rsidRPr="00FD6780">
        <w:rPr>
          <w:rFonts w:ascii="SimSun" w:cs="SimSun"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SimSun" w:cs="SimSun" w:hint="eastAsia"/>
          <w:color w:val="000000"/>
          <w:kern w:val="0"/>
          <w:sz w:val="20"/>
          <w:szCs w:val="20"/>
        </w:rPr>
        <w:t>河北师范大学</w:t>
      </w:r>
      <w:r w:rsidRPr="00FD6780">
        <w:rPr>
          <w:color w:val="000000"/>
          <w:kern w:val="0"/>
          <w:sz w:val="20"/>
          <w:szCs w:val="20"/>
        </w:rPr>
        <w:t>.</w:t>
      </w:r>
      <w:bookmarkEnd w:id="424"/>
    </w:p>
    <w:p w14:paraId="4F3DD177" w14:textId="77777777" w:rsidR="00FD6780" w:rsidRPr="00FD6780" w:rsidRDefault="00FD6780" w:rsidP="00FD6780">
      <w:pPr>
        <w:autoSpaceDE w:val="0"/>
        <w:autoSpaceDN w:val="0"/>
        <w:adjustRightInd w:val="0"/>
        <w:ind w:left="240" w:firstLineChars="0" w:hanging="240"/>
        <w:rPr>
          <w:rFonts w:ascii="SimSun"/>
          <w:kern w:val="0"/>
          <w:szCs w:val="24"/>
        </w:rPr>
      </w:pPr>
      <w:bookmarkStart w:id="425" w:name="_neb865913FD_C8BF_4525_BC39_42E7F777608A"/>
      <w:r w:rsidRPr="00FD6780">
        <w:rPr>
          <w:rFonts w:ascii="SimSun" w:cs="SimSun" w:hint="eastAsia"/>
          <w:color w:val="000000"/>
          <w:kern w:val="0"/>
          <w:sz w:val="20"/>
          <w:szCs w:val="20"/>
        </w:rPr>
        <w:t>刘豫鑫</w:t>
      </w:r>
      <w:r w:rsidRPr="00FD6780">
        <w:rPr>
          <w:color w:val="000000"/>
          <w:kern w:val="0"/>
          <w:sz w:val="20"/>
          <w:szCs w:val="20"/>
        </w:rPr>
        <w:t xml:space="preserve">, </w:t>
      </w:r>
      <w:r w:rsidRPr="00FD6780">
        <w:rPr>
          <w:rFonts w:ascii="SimSun" w:cs="SimSun" w:hint="eastAsia"/>
          <w:color w:val="000000"/>
          <w:kern w:val="0"/>
          <w:sz w:val="20"/>
          <w:szCs w:val="20"/>
        </w:rPr>
        <w:t>刘津</w:t>
      </w:r>
      <w:r w:rsidRPr="00FD6780">
        <w:rPr>
          <w:color w:val="000000"/>
          <w:kern w:val="0"/>
          <w:sz w:val="20"/>
          <w:szCs w:val="20"/>
        </w:rPr>
        <w:t xml:space="preserve">, </w:t>
      </w:r>
      <w:r w:rsidRPr="00FD6780">
        <w:rPr>
          <w:rFonts w:ascii="SimSun" w:cs="SimSun" w:hint="eastAsia"/>
          <w:color w:val="000000"/>
          <w:kern w:val="0"/>
          <w:sz w:val="20"/>
          <w:szCs w:val="20"/>
        </w:rPr>
        <w:t>王玉凤</w:t>
      </w:r>
      <w:r w:rsidRPr="00FD6780">
        <w:rPr>
          <w:color w:val="000000"/>
          <w:kern w:val="0"/>
          <w:sz w:val="20"/>
          <w:szCs w:val="20"/>
        </w:rPr>
        <w:t xml:space="preserve">. (2010). </w:t>
      </w:r>
      <w:r w:rsidRPr="00FD6780">
        <w:rPr>
          <w:rFonts w:ascii="SimSun" w:cs="SimSun" w:hint="eastAsia"/>
          <w:color w:val="000000"/>
          <w:kern w:val="0"/>
          <w:sz w:val="20"/>
          <w:szCs w:val="20"/>
        </w:rPr>
        <w:t>简明儿童少年国际神经精神访谈</w:t>
      </w:r>
      <w:r w:rsidRPr="00FD6780">
        <w:rPr>
          <w:color w:val="000000"/>
          <w:kern w:val="0"/>
          <w:sz w:val="20"/>
          <w:szCs w:val="20"/>
        </w:rPr>
        <w:t>(</w:t>
      </w:r>
      <w:r w:rsidRPr="00FD6780">
        <w:rPr>
          <w:rFonts w:ascii="SimSun" w:cs="SimSun" w:hint="eastAsia"/>
          <w:color w:val="000000"/>
          <w:kern w:val="0"/>
          <w:sz w:val="20"/>
          <w:szCs w:val="20"/>
        </w:rPr>
        <w:t>父母版</w:t>
      </w:r>
      <w:r w:rsidRPr="00FD6780">
        <w:rPr>
          <w:color w:val="000000"/>
          <w:kern w:val="0"/>
          <w:sz w:val="20"/>
          <w:szCs w:val="20"/>
        </w:rPr>
        <w:t>)</w:t>
      </w:r>
      <w:r w:rsidRPr="00FD6780">
        <w:rPr>
          <w:rFonts w:ascii="SimSun" w:cs="SimSun" w:hint="eastAsia"/>
          <w:color w:val="000000"/>
          <w:kern w:val="0"/>
          <w:sz w:val="20"/>
          <w:szCs w:val="20"/>
        </w:rPr>
        <w:t>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425"/>
    </w:p>
    <w:p w14:paraId="1199AD9B" w14:textId="77777777" w:rsidR="00FD6780" w:rsidRPr="00FD6780" w:rsidRDefault="00FD6780" w:rsidP="00FD6780">
      <w:pPr>
        <w:autoSpaceDE w:val="0"/>
        <w:autoSpaceDN w:val="0"/>
        <w:adjustRightInd w:val="0"/>
        <w:ind w:left="240" w:firstLineChars="0" w:hanging="240"/>
        <w:rPr>
          <w:rFonts w:ascii="SimSun"/>
          <w:kern w:val="0"/>
          <w:szCs w:val="24"/>
        </w:rPr>
      </w:pPr>
      <w:bookmarkStart w:id="426" w:name="_neb764F2AC9_DB6D_4869_96B8_54F025AA7BAE"/>
      <w:r w:rsidRPr="00FD6780">
        <w:rPr>
          <w:rFonts w:ascii="SimSun" w:cs="SimSun" w:hint="eastAsia"/>
          <w:color w:val="000000"/>
          <w:kern w:val="0"/>
          <w:sz w:val="20"/>
          <w:szCs w:val="20"/>
        </w:rPr>
        <w:t>刘豫鑫</w:t>
      </w:r>
      <w:r w:rsidRPr="00FD6780">
        <w:rPr>
          <w:color w:val="000000"/>
          <w:kern w:val="0"/>
          <w:sz w:val="20"/>
          <w:szCs w:val="20"/>
        </w:rPr>
        <w:t xml:space="preserve">, </w:t>
      </w:r>
      <w:r w:rsidRPr="00FD6780">
        <w:rPr>
          <w:rFonts w:ascii="SimSun" w:cs="SimSun" w:hint="eastAsia"/>
          <w:color w:val="000000"/>
          <w:kern w:val="0"/>
          <w:sz w:val="20"/>
          <w:szCs w:val="20"/>
        </w:rPr>
        <w:t>刘津</w:t>
      </w:r>
      <w:r w:rsidRPr="00FD6780">
        <w:rPr>
          <w:color w:val="000000"/>
          <w:kern w:val="0"/>
          <w:sz w:val="20"/>
          <w:szCs w:val="20"/>
        </w:rPr>
        <w:t xml:space="preserve">, </w:t>
      </w:r>
      <w:r w:rsidRPr="00FD6780">
        <w:rPr>
          <w:rFonts w:ascii="SimSun" w:cs="SimSun" w:hint="eastAsia"/>
          <w:color w:val="000000"/>
          <w:kern w:val="0"/>
          <w:sz w:val="20"/>
          <w:szCs w:val="20"/>
        </w:rPr>
        <w:t>王玉凤</w:t>
      </w:r>
      <w:r w:rsidRPr="00FD6780">
        <w:rPr>
          <w:color w:val="000000"/>
          <w:kern w:val="0"/>
          <w:sz w:val="20"/>
          <w:szCs w:val="20"/>
        </w:rPr>
        <w:t xml:space="preserve">. (2011). </w:t>
      </w:r>
      <w:r w:rsidRPr="00FD6780">
        <w:rPr>
          <w:rFonts w:ascii="SimSun" w:cs="SimSun"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SimSun" w:cs="SimSun"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426"/>
    </w:p>
    <w:p w14:paraId="4FA5D1F3" w14:textId="77777777" w:rsidR="00FD6780" w:rsidRPr="00FD6780" w:rsidRDefault="00FD6780" w:rsidP="00FD6780">
      <w:pPr>
        <w:autoSpaceDE w:val="0"/>
        <w:autoSpaceDN w:val="0"/>
        <w:adjustRightInd w:val="0"/>
        <w:ind w:left="240" w:firstLineChars="0" w:hanging="240"/>
        <w:rPr>
          <w:rFonts w:ascii="SimSun"/>
          <w:kern w:val="0"/>
          <w:szCs w:val="24"/>
        </w:rPr>
      </w:pPr>
      <w:bookmarkStart w:id="427"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427"/>
    </w:p>
    <w:p w14:paraId="27742B6C" w14:textId="77777777" w:rsidR="00FD6780" w:rsidRPr="00FD6780" w:rsidRDefault="00FD6780" w:rsidP="00FD6780">
      <w:pPr>
        <w:autoSpaceDE w:val="0"/>
        <w:autoSpaceDN w:val="0"/>
        <w:adjustRightInd w:val="0"/>
        <w:ind w:left="240" w:firstLineChars="0" w:hanging="240"/>
        <w:rPr>
          <w:rFonts w:ascii="SimSun"/>
          <w:kern w:val="0"/>
          <w:szCs w:val="24"/>
        </w:rPr>
      </w:pPr>
      <w:bookmarkStart w:id="428"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428"/>
    </w:p>
    <w:p w14:paraId="2EB2A767" w14:textId="77777777" w:rsidR="00FD6780" w:rsidRPr="00FD6780" w:rsidRDefault="00FD6780" w:rsidP="00FD6780">
      <w:pPr>
        <w:autoSpaceDE w:val="0"/>
        <w:autoSpaceDN w:val="0"/>
        <w:adjustRightInd w:val="0"/>
        <w:ind w:left="240" w:firstLineChars="0" w:hanging="240"/>
        <w:rPr>
          <w:rFonts w:ascii="SimSun"/>
          <w:kern w:val="0"/>
          <w:szCs w:val="24"/>
        </w:rPr>
      </w:pPr>
      <w:bookmarkStart w:id="429" w:name="_neb6CB3013A_4075_4144_90FE_4CDFEB796685"/>
      <w:r w:rsidRPr="00FD6780">
        <w:rPr>
          <w:rFonts w:ascii="SimSun" w:cs="SimSun" w:hint="eastAsia"/>
          <w:color w:val="000000"/>
          <w:kern w:val="0"/>
          <w:sz w:val="20"/>
          <w:szCs w:val="20"/>
        </w:rPr>
        <w:t>宋维真</w:t>
      </w:r>
      <w:r w:rsidRPr="00FD6780">
        <w:rPr>
          <w:color w:val="000000"/>
          <w:kern w:val="0"/>
          <w:sz w:val="20"/>
          <w:szCs w:val="20"/>
        </w:rPr>
        <w:t xml:space="preserve">, </w:t>
      </w:r>
      <w:r w:rsidRPr="00FD6780">
        <w:rPr>
          <w:rFonts w:ascii="SimSun" w:cs="SimSun" w:hint="eastAsia"/>
          <w:color w:val="000000"/>
          <w:kern w:val="0"/>
          <w:sz w:val="20"/>
          <w:szCs w:val="20"/>
        </w:rPr>
        <w:t>张建平</w:t>
      </w:r>
      <w:r w:rsidRPr="00FD6780">
        <w:rPr>
          <w:color w:val="000000"/>
          <w:kern w:val="0"/>
          <w:sz w:val="20"/>
          <w:szCs w:val="20"/>
        </w:rPr>
        <w:t xml:space="preserve">. (1993). </w:t>
      </w:r>
      <w:r w:rsidRPr="00FD6780">
        <w:rPr>
          <w:rFonts w:ascii="SimSun" w:cs="SimSun" w:hint="eastAsia"/>
          <w:i/>
          <w:iCs/>
          <w:color w:val="000000"/>
          <w:kern w:val="0"/>
          <w:sz w:val="20"/>
          <w:szCs w:val="20"/>
        </w:rPr>
        <w:t>心理健康测查表</w:t>
      </w:r>
      <w:r w:rsidRPr="00FD6780">
        <w:rPr>
          <w:i/>
          <w:iCs/>
          <w:color w:val="000000"/>
          <w:kern w:val="0"/>
          <w:sz w:val="20"/>
          <w:szCs w:val="20"/>
        </w:rPr>
        <w:t>(PHI)</w:t>
      </w:r>
      <w:r w:rsidRPr="00FD6780">
        <w:rPr>
          <w:rFonts w:ascii="SimSun" w:cs="SimSun"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SimSun"/>
          <w:kern w:val="0"/>
          <w:szCs w:val="24"/>
        </w:rPr>
      </w:pPr>
      <w:r w:rsidRPr="00FD6780">
        <w:rPr>
          <w:color w:val="000000"/>
          <w:kern w:val="0"/>
          <w:sz w:val="20"/>
          <w:szCs w:val="20"/>
        </w:rPr>
        <w:t xml:space="preserve">. </w:t>
      </w:r>
      <w:r w:rsidRPr="00FD6780">
        <w:rPr>
          <w:rFonts w:ascii="SimSun" w:cs="SimSun" w:hint="eastAsia"/>
          <w:color w:val="000000"/>
          <w:kern w:val="0"/>
          <w:sz w:val="20"/>
          <w:szCs w:val="20"/>
        </w:rPr>
        <w:t>北京：中国科学院心理研究所</w:t>
      </w:r>
      <w:r w:rsidRPr="00FD6780">
        <w:rPr>
          <w:color w:val="000000"/>
          <w:kern w:val="0"/>
          <w:sz w:val="20"/>
          <w:szCs w:val="20"/>
        </w:rPr>
        <w:t>.</w:t>
      </w:r>
      <w:bookmarkEnd w:id="429"/>
    </w:p>
    <w:p w14:paraId="4AE3D1C7" w14:textId="77777777" w:rsidR="00FD6780" w:rsidRPr="00FD6780" w:rsidRDefault="00FD6780" w:rsidP="00FD6780">
      <w:pPr>
        <w:autoSpaceDE w:val="0"/>
        <w:autoSpaceDN w:val="0"/>
        <w:adjustRightInd w:val="0"/>
        <w:ind w:left="240" w:firstLineChars="0" w:hanging="240"/>
        <w:rPr>
          <w:rFonts w:ascii="SimSun"/>
          <w:kern w:val="0"/>
          <w:szCs w:val="24"/>
        </w:rPr>
      </w:pPr>
      <w:bookmarkStart w:id="430"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430"/>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Hu Chuan-Peng" w:date="2023-10-31T09:26:00Z" w:initials="HC">
    <w:p w14:paraId="4ABD49E7" w14:textId="029A4A5B" w:rsidR="00545C93" w:rsidRDefault="00545C93">
      <w:pPr>
        <w:pStyle w:val="CommentText"/>
        <w:ind w:firstLine="320"/>
      </w:pPr>
      <w:r>
        <w:rPr>
          <w:rStyle w:val="CommentReference"/>
        </w:rPr>
        <w:annotationRef/>
      </w:r>
      <w:r>
        <w:rPr>
          <w:rFonts w:hint="eastAsia"/>
        </w:rPr>
        <w:t>这句话放在这里非常奇怪，难道第一个标准和第三、第四个标准不适用于</w:t>
      </w:r>
      <w:r>
        <w:rPr>
          <w:rFonts w:hint="eastAsia"/>
        </w:rPr>
        <w:t>Chinese</w:t>
      </w:r>
      <w:r>
        <w:t xml:space="preserve"> </w:t>
      </w:r>
      <w:r>
        <w:rPr>
          <w:rFonts w:hint="eastAsia"/>
        </w:rPr>
        <w:t>version</w:t>
      </w:r>
      <w:r>
        <w:rPr>
          <w:rFonts w:hint="eastAsia"/>
        </w:rPr>
        <w:t>吗？</w:t>
      </w:r>
    </w:p>
  </w:comment>
  <w:comment w:id="50" w:author="浩远 汪" w:date="2023-11-06T17:45:00Z" w:initials="浩汪">
    <w:p w14:paraId="0C8E4D2E" w14:textId="01C409E0" w:rsidR="00E70EF0" w:rsidRDefault="00803C4F" w:rsidP="00E70EF0">
      <w:pPr>
        <w:pStyle w:val="CommentText"/>
        <w:ind w:firstLineChars="125"/>
      </w:pPr>
      <w:r>
        <w:rPr>
          <w:rStyle w:val="CommentReference"/>
        </w:rPr>
        <w:annotationRef/>
      </w:r>
      <w:r w:rsidR="00264C30">
        <w:rPr>
          <w:rFonts w:hint="eastAsia"/>
        </w:rPr>
        <w:t>仔细核对了一下，这部分的</w:t>
      </w:r>
      <w:r w:rsidR="00D31BE3">
        <w:rPr>
          <w:rFonts w:hint="eastAsia"/>
        </w:rPr>
        <w:t>描述</w:t>
      </w:r>
      <w:r w:rsidR="00264C30">
        <w:rPr>
          <w:rFonts w:hint="eastAsia"/>
        </w:rPr>
        <w:t>确实有问题。</w:t>
      </w:r>
    </w:p>
    <w:p w14:paraId="2C317E0D" w14:textId="63A36605" w:rsidR="00E70EF0" w:rsidRDefault="00E70EF0" w:rsidP="00E70EF0">
      <w:pPr>
        <w:pStyle w:val="CommentText"/>
        <w:ind w:firstLineChars="125" w:firstLine="300"/>
      </w:pPr>
      <w:r>
        <w:rPr>
          <w:rFonts w:hint="eastAsia"/>
        </w:rPr>
        <w:t>而且这部分不只是不同译版之间的选择，也涉及到中英文版本之间的选择。</w:t>
      </w:r>
    </w:p>
    <w:p w14:paraId="56D5CF23" w14:textId="77777777" w:rsidR="00D31BE3" w:rsidRDefault="00D31BE3" w:rsidP="00264C30">
      <w:pPr>
        <w:pStyle w:val="CommentText"/>
        <w:ind w:firstLineChars="125" w:firstLine="300"/>
      </w:pPr>
      <w:r>
        <w:rPr>
          <w:rFonts w:hint="eastAsia"/>
        </w:rPr>
        <w:t>重新梳理了咱们的选取标准，并且修改了图</w:t>
      </w:r>
      <w:r>
        <w:rPr>
          <w:rFonts w:hint="eastAsia"/>
        </w:rPr>
        <w:t>1</w:t>
      </w:r>
      <w:r>
        <w:rPr>
          <w:rFonts w:hint="eastAsia"/>
        </w:rPr>
        <w:t>。</w:t>
      </w:r>
    </w:p>
    <w:p w14:paraId="61B00CAC" w14:textId="6917F318" w:rsidR="00D31BE3" w:rsidRDefault="00D31BE3" w:rsidP="00264C30">
      <w:pPr>
        <w:pStyle w:val="CommentText"/>
        <w:ind w:firstLineChars="125" w:firstLine="300"/>
      </w:pPr>
      <w:r>
        <w:rPr>
          <w:rFonts w:hint="eastAsia"/>
        </w:rPr>
        <w:t>为以下标准：</w:t>
      </w:r>
    </w:p>
    <w:p w14:paraId="22C8F0BB" w14:textId="353ED5C2" w:rsidR="00D31BE3" w:rsidRDefault="00E70EF0" w:rsidP="00E70EF0">
      <w:pPr>
        <w:pStyle w:val="ListParagraph"/>
        <w:ind w:firstLineChars="0" w:firstLine="0"/>
      </w:pPr>
      <w:r>
        <w:rPr>
          <w:rFonts w:hint="eastAsia"/>
        </w:rPr>
        <w:t>1</w:t>
      </w:r>
      <w:r>
        <w:rPr>
          <w:rFonts w:hint="eastAsia"/>
        </w:rPr>
        <w:t>，</w:t>
      </w:r>
      <w:bookmarkStart w:id="52" w:name="OLE_LINK7"/>
      <w:r w:rsidR="00D31BE3">
        <w:rPr>
          <w:rFonts w:hint="eastAsia"/>
        </w:rPr>
        <w:t>引文若是只有英文版本，自行寻找中文版本的问卷。</w:t>
      </w:r>
      <w:bookmarkEnd w:id="52"/>
    </w:p>
    <w:p w14:paraId="33BCA446" w14:textId="77777777" w:rsidR="00E70EF0" w:rsidRPr="00937828" w:rsidRDefault="00E70EF0" w:rsidP="00E70EF0">
      <w:pPr>
        <w:pStyle w:val="ListParagraph"/>
        <w:ind w:firstLineChars="0" w:firstLine="0"/>
      </w:pPr>
    </w:p>
    <w:p w14:paraId="7443FFC5" w14:textId="77777777" w:rsidR="00D31BE3" w:rsidRDefault="00D31BE3" w:rsidP="00D31BE3">
      <w:pPr>
        <w:ind w:firstLine="480"/>
      </w:pPr>
      <w:r>
        <w:t>2</w:t>
      </w:r>
      <w:r>
        <w:rPr>
          <w:rFonts w:hint="eastAsia"/>
        </w:rPr>
        <w:t>，同时存在英文版本和中文版本，会优先选择中文版本。</w:t>
      </w:r>
    </w:p>
    <w:p w14:paraId="369AE42D" w14:textId="77777777" w:rsidR="00E70EF0" w:rsidRDefault="00E70EF0" w:rsidP="00D31BE3">
      <w:pPr>
        <w:ind w:firstLine="480"/>
      </w:pPr>
    </w:p>
    <w:p w14:paraId="2B4B14FC" w14:textId="11291395" w:rsidR="00D31BE3" w:rsidRDefault="00850E85" w:rsidP="00D31BE3">
      <w:pPr>
        <w:ind w:firstLine="480"/>
      </w:pPr>
      <w:r>
        <w:rPr>
          <w:rFonts w:hint="eastAsia"/>
        </w:rPr>
        <w:t>1</w:t>
      </w:r>
      <w:r>
        <w:t>2</w:t>
      </w:r>
      <w:r>
        <w:rPr>
          <w:rFonts w:hint="eastAsia"/>
        </w:rPr>
        <w:t>是</w:t>
      </w:r>
      <w:r w:rsidR="00914DB6">
        <w:rPr>
          <w:rFonts w:hint="eastAsia"/>
        </w:rPr>
        <w:t>由于所有被试都是中国人，</w:t>
      </w:r>
      <w:r w:rsidR="00D31BE3">
        <w:rPr>
          <w:rFonts w:hint="eastAsia"/>
        </w:rPr>
        <w:t>即使他引用的是英文版本，实际施测也应该是采用的中文</w:t>
      </w:r>
      <w:r w:rsidR="00914DB6">
        <w:rPr>
          <w:rFonts w:hint="eastAsia"/>
        </w:rPr>
        <w:t>版本</w:t>
      </w:r>
      <w:r>
        <w:rPr>
          <w:rFonts w:hint="eastAsia"/>
        </w:rPr>
        <w:t>。</w:t>
      </w:r>
    </w:p>
    <w:p w14:paraId="559ABA9F" w14:textId="77777777" w:rsidR="00D31BE3" w:rsidRPr="00914DB6" w:rsidRDefault="00D31BE3" w:rsidP="00D31BE3">
      <w:pPr>
        <w:ind w:firstLineChars="83" w:firstLine="199"/>
      </w:pPr>
    </w:p>
    <w:p w14:paraId="6FB82C96" w14:textId="1EDA4970" w:rsidR="00D31BE3" w:rsidRDefault="00D31BE3" w:rsidP="00D31BE3">
      <w:pPr>
        <w:ind w:firstLine="480"/>
      </w:pPr>
      <w:r>
        <w:t>3</w:t>
      </w:r>
      <w:r>
        <w:rPr>
          <w:rFonts w:hint="eastAsia"/>
        </w:rPr>
        <w:t>，多个中文版本中，优先选择提供症状的。</w:t>
      </w:r>
    </w:p>
    <w:p w14:paraId="196B5FFE" w14:textId="77777777" w:rsidR="00D31BE3" w:rsidRDefault="00D31BE3" w:rsidP="00D31BE3">
      <w:pPr>
        <w:ind w:firstLine="480"/>
      </w:pPr>
    </w:p>
    <w:p w14:paraId="079378CC" w14:textId="16325CCC" w:rsidR="00D31BE3" w:rsidRDefault="00D31BE3" w:rsidP="00D31BE3">
      <w:pPr>
        <w:ind w:firstLine="480"/>
      </w:pPr>
      <w:r>
        <w:t>4</w:t>
      </w:r>
      <w:r>
        <w:rPr>
          <w:rFonts w:hint="eastAsia"/>
        </w:rPr>
        <w:t>，若多个中文版本都没提供症状，优先选择使用多的。</w:t>
      </w:r>
    </w:p>
    <w:p w14:paraId="1B3EA523" w14:textId="77777777" w:rsidR="00BA2019" w:rsidRDefault="00BA2019" w:rsidP="00BA2019">
      <w:pPr>
        <w:ind w:firstLineChars="83" w:firstLine="199"/>
      </w:pPr>
    </w:p>
    <w:p w14:paraId="4F446140" w14:textId="459D02DA" w:rsidR="00B819FF" w:rsidRDefault="00B819FF" w:rsidP="00BA2019">
      <w:pPr>
        <w:ind w:firstLineChars="83" w:firstLine="199"/>
      </w:pPr>
    </w:p>
    <w:p w14:paraId="36112BDB" w14:textId="77777777" w:rsidR="00D31BE3" w:rsidRPr="00D31BE3" w:rsidRDefault="00D31BE3" w:rsidP="00264C30">
      <w:pPr>
        <w:pStyle w:val="CommentText"/>
        <w:ind w:firstLineChars="125" w:firstLine="300"/>
      </w:pPr>
    </w:p>
    <w:p w14:paraId="26A8A018" w14:textId="77777777" w:rsidR="00264C30" w:rsidRDefault="00264C30" w:rsidP="00264C30">
      <w:pPr>
        <w:pStyle w:val="CommentText"/>
        <w:ind w:firstLineChars="125" w:firstLine="300"/>
      </w:pPr>
    </w:p>
    <w:p w14:paraId="110614B5" w14:textId="1FCCBF84" w:rsidR="00803C4F" w:rsidRDefault="00803C4F" w:rsidP="00803C4F">
      <w:pPr>
        <w:pStyle w:val="CommentText"/>
        <w:ind w:firstLine="480"/>
      </w:pPr>
    </w:p>
  </w:comment>
  <w:comment w:id="53" w:author="Hu Chuan-Peng" w:date="2023-10-31T09:27:00Z" w:initials="HC">
    <w:p w14:paraId="2F9C0D15" w14:textId="24F41FED" w:rsidR="00436A9F" w:rsidRDefault="00436A9F">
      <w:pPr>
        <w:pStyle w:val="CommentText"/>
        <w:ind w:firstLine="320"/>
      </w:pPr>
      <w:r>
        <w:rPr>
          <w:rStyle w:val="CommentReference"/>
        </w:rPr>
        <w:annotationRef/>
      </w:r>
      <w:r>
        <w:rPr>
          <w:rFonts w:hint="eastAsia"/>
        </w:rPr>
        <w:t>假如没有在中国样本上验证过，我们就不包括进来？</w:t>
      </w:r>
      <w:r w:rsidR="00C37DCD">
        <w:rPr>
          <w:rFonts w:hint="eastAsia"/>
        </w:rPr>
        <w:t>这里的</w:t>
      </w:r>
      <w:r w:rsidR="00C37DCD">
        <w:rPr>
          <w:rFonts w:hint="eastAsia"/>
        </w:rPr>
        <w:t>validation</w:t>
      </w:r>
      <w:r w:rsidR="00C37DCD">
        <w:rPr>
          <w:rFonts w:hint="eastAsia"/>
        </w:rPr>
        <w:t>到底指什么？严谨地做心理测量的验证工作，还是仅仅在中国样本上施测过呢？</w:t>
      </w:r>
    </w:p>
  </w:comment>
  <w:comment w:id="54" w:author="浩远 汪" w:date="2023-11-06T21:29:00Z" w:initials="浩汪">
    <w:p w14:paraId="2B097EA2" w14:textId="77777777" w:rsidR="00914DB6" w:rsidRDefault="00D31BE3">
      <w:pPr>
        <w:pStyle w:val="CommentText"/>
        <w:ind w:firstLine="320"/>
      </w:pPr>
      <w:r>
        <w:rPr>
          <w:rStyle w:val="CommentReference"/>
        </w:rPr>
        <w:annotationRef/>
      </w:r>
      <w:r>
        <w:rPr>
          <w:rFonts w:hint="eastAsia"/>
        </w:rPr>
        <w:t>更新后的说法暂时不涉及信效度，您看看插入到哪儿更合适？</w:t>
      </w:r>
    </w:p>
    <w:p w14:paraId="47FAD030" w14:textId="77777777" w:rsidR="00914DB6" w:rsidRDefault="00D31BE3">
      <w:pPr>
        <w:pStyle w:val="CommentText"/>
        <w:ind w:firstLine="480"/>
      </w:pPr>
      <w:r>
        <w:rPr>
          <w:rFonts w:hint="eastAsia"/>
        </w:rPr>
        <w:t>实际选取的问卷大部分都来自于书籍，或</w:t>
      </w:r>
      <w:r>
        <w:rPr>
          <w:rFonts w:hint="eastAsia"/>
        </w:rPr>
        <w:t>xx</w:t>
      </w:r>
      <w:r>
        <w:rPr>
          <w:rFonts w:hint="eastAsia"/>
        </w:rPr>
        <w:t>问卷的研究</w:t>
      </w:r>
      <w:r>
        <w:rPr>
          <w:rFonts w:hint="eastAsia"/>
        </w:rPr>
        <w:t>/</w:t>
      </w:r>
      <w:r>
        <w:rPr>
          <w:rFonts w:hint="eastAsia"/>
        </w:rPr>
        <w:t>检验这类的，信效度应该都有保障。</w:t>
      </w:r>
    </w:p>
    <w:p w14:paraId="7784C9C9" w14:textId="264BE0C6" w:rsidR="00D31BE3" w:rsidRDefault="00BA2019">
      <w:pPr>
        <w:pStyle w:val="CommentText"/>
        <w:ind w:firstLine="480"/>
      </w:pPr>
      <w:r>
        <w:rPr>
          <w:rFonts w:hint="eastAsia"/>
        </w:rPr>
        <w:t>但有一些问卷是自编的，这类文章就会对于信效度没过多描述。</w:t>
      </w:r>
    </w:p>
  </w:comment>
  <w:comment w:id="87" w:author="浩远 汪" w:date="2023-10-20T13:31:00Z" w:initials="浩汪">
    <w:p w14:paraId="53F7FEDA" w14:textId="1C84C05F" w:rsidR="005B17CD" w:rsidRDefault="005B17CD">
      <w:pPr>
        <w:pStyle w:val="CommentText"/>
        <w:ind w:firstLine="320"/>
      </w:pPr>
      <w:r>
        <w:rPr>
          <w:rStyle w:val="CommentReference"/>
        </w:rPr>
        <w:annotationRef/>
      </w:r>
      <w:r>
        <w:rPr>
          <w:rFonts w:hint="eastAsia"/>
        </w:rPr>
        <w:t>传鹏好，这里第一条是指优先选择有中文版本吗？</w:t>
      </w:r>
    </w:p>
    <w:p w14:paraId="4FDA6F76" w14:textId="77777777" w:rsidR="005B17CD" w:rsidRDefault="005B17CD">
      <w:pPr>
        <w:pStyle w:val="CommentText"/>
        <w:ind w:leftChars="150" w:left="360" w:firstLine="480"/>
      </w:pPr>
      <w:r>
        <w:rPr>
          <w:rFonts w:hint="eastAsia"/>
        </w:rPr>
        <w:t>咱们其他问卷都是按照</w:t>
      </w:r>
    </w:p>
    <w:p w14:paraId="110A3325" w14:textId="027A2E66" w:rsidR="005B17CD" w:rsidRDefault="005B17CD">
      <w:pPr>
        <w:pStyle w:val="CommentText"/>
        <w:ind w:leftChars="75" w:left="180" w:firstLine="480"/>
      </w:pPr>
      <w:r>
        <w:rPr>
          <w:rFonts w:hint="eastAsia"/>
        </w:rPr>
        <w:t>1</w:t>
      </w:r>
      <w:r>
        <w:rPr>
          <w:rFonts w:hint="eastAsia"/>
        </w:rPr>
        <w:t>只引用了英文文献的时候，优先选择中文版本</w:t>
      </w:r>
    </w:p>
    <w:p w14:paraId="6B4C9BE9" w14:textId="77777777" w:rsidR="005B17CD" w:rsidRDefault="005B17CD">
      <w:pPr>
        <w:pStyle w:val="CommentText"/>
        <w:ind w:leftChars="75" w:left="180" w:firstLine="480"/>
      </w:pPr>
      <w:r>
        <w:rPr>
          <w:rFonts w:hint="eastAsia"/>
        </w:rPr>
        <w:t>2</w:t>
      </w:r>
      <w:r>
        <w:rPr>
          <w:rFonts w:hint="eastAsia"/>
        </w:rPr>
        <w:t>保障信效度</w:t>
      </w:r>
    </w:p>
    <w:p w14:paraId="347E68F1" w14:textId="77777777" w:rsidR="005B17CD" w:rsidRDefault="005B17CD">
      <w:pPr>
        <w:pStyle w:val="CommentText"/>
        <w:ind w:leftChars="75" w:left="180" w:firstLine="480"/>
      </w:pPr>
      <w:r>
        <w:rPr>
          <w:rFonts w:hint="eastAsia"/>
        </w:rPr>
        <w:t>3</w:t>
      </w:r>
      <w:r>
        <w:rPr>
          <w:rFonts w:hint="eastAsia"/>
        </w:rPr>
        <w:t>优先选择提供症状的量表</w:t>
      </w:r>
    </w:p>
    <w:p w14:paraId="323D782C" w14:textId="77777777" w:rsidR="005B17CD" w:rsidRDefault="005B17CD">
      <w:pPr>
        <w:pStyle w:val="CommentText"/>
        <w:ind w:firstLine="480"/>
      </w:pPr>
      <w:r>
        <w:rPr>
          <w:rFonts w:hint="eastAsia"/>
        </w:rPr>
        <w:t>4</w:t>
      </w:r>
      <w:r>
        <w:rPr>
          <w:rFonts w:hint="eastAsia"/>
        </w:rPr>
        <w:t>使用数量</w:t>
      </w:r>
    </w:p>
    <w:p w14:paraId="70002A45" w14:textId="1A0655F0" w:rsidR="005B17CD" w:rsidRDefault="005B17CD">
      <w:pPr>
        <w:pStyle w:val="CommentText"/>
        <w:ind w:firstLine="480"/>
      </w:pPr>
      <w:r>
        <w:rPr>
          <w:rFonts w:hint="eastAsia"/>
        </w:rPr>
        <w:t>但</w:t>
      </w:r>
      <w:r>
        <w:t>CES-D</w:t>
      </w:r>
      <w:r>
        <w:rPr>
          <w:rFonts w:hint="eastAsia"/>
        </w:rPr>
        <w:t>是个意外，</w:t>
      </w:r>
      <w:r>
        <w:t>CES-D</w:t>
      </w:r>
      <w:r>
        <w:rPr>
          <w:rFonts w:hint="eastAsia"/>
        </w:rPr>
        <w:t>汪向东版本使用的比较多，但是</w:t>
      </w:r>
      <w:r w:rsidRPr="00D05412">
        <w:rPr>
          <w:rFonts w:hint="eastAsia"/>
        </w:rPr>
        <w:t>章婕</w:t>
      </w:r>
      <w:r>
        <w:rPr>
          <w:rFonts w:hint="eastAsia"/>
        </w:rPr>
        <w:t>提出他是错误翻译，所以才选用的</w:t>
      </w:r>
      <w:r w:rsidRPr="00D05412">
        <w:rPr>
          <w:rFonts w:hint="eastAsia"/>
        </w:rPr>
        <w:t>章婕</w:t>
      </w:r>
      <w:r>
        <w:rPr>
          <w:rFonts w:hint="eastAsia"/>
        </w:rPr>
        <w:t>。</w:t>
      </w:r>
    </w:p>
    <w:p w14:paraId="4A97187C" w14:textId="5920C2F6" w:rsidR="005B17CD" w:rsidRDefault="005B17CD" w:rsidP="005B17CD">
      <w:pPr>
        <w:pStyle w:val="CommentText"/>
        <w:ind w:firstLine="480"/>
      </w:pPr>
      <w:r>
        <w:rPr>
          <w:rFonts w:hint="eastAsia"/>
        </w:rPr>
        <w:t>所以要不要加个</w:t>
      </w:r>
      <w:r>
        <w:rPr>
          <w:rFonts w:hint="eastAsia"/>
        </w:rPr>
        <w:t>5</w:t>
      </w:r>
      <w:r>
        <w:rPr>
          <w:rFonts w:hint="eastAsia"/>
        </w:rPr>
        <w:t>判断是否有难以理解或者有异议的题目，若有则去参考其他版本呀？</w:t>
      </w:r>
    </w:p>
  </w:comment>
  <w:comment w:id="88" w:author="Chuan-Peng Hu" w:date="2023-10-20T17:14:00Z" w:initials="CPH">
    <w:p w14:paraId="6EC672F3" w14:textId="115AA0B3" w:rsidR="002B7220" w:rsidRDefault="002B7220">
      <w:pPr>
        <w:pStyle w:val="CommentText"/>
        <w:ind w:firstLine="320"/>
      </w:pPr>
      <w:r>
        <w:rPr>
          <w:rStyle w:val="CommentReference"/>
        </w:rPr>
        <w:annotationRef/>
      </w:r>
      <w:r>
        <w:rPr>
          <w:rFonts w:hint="eastAsia"/>
        </w:rPr>
        <w:t>那把这个逻辑说清楚就行</w:t>
      </w:r>
    </w:p>
  </w:comment>
  <w:comment w:id="89" w:author="Hu Chuan-Peng" w:date="2023-10-25T09:40:00Z" w:initials="HC">
    <w:p w14:paraId="02303637" w14:textId="1A3A3BE7" w:rsidR="00812343" w:rsidRDefault="00812343">
      <w:pPr>
        <w:pStyle w:val="CommentText"/>
        <w:ind w:firstLine="320"/>
      </w:pPr>
      <w:r>
        <w:rPr>
          <w:rStyle w:val="CommentReference"/>
        </w:rPr>
        <w:annotationRef/>
      </w:r>
      <w:r>
        <w:t>CES-D</w:t>
      </w:r>
      <w:r>
        <w:rPr>
          <w:rFonts w:hint="eastAsia"/>
        </w:rPr>
        <w:t>并不是意义，它是第一个标准。使用比较多是在上面三个条件者相同的情况下</w:t>
      </w:r>
    </w:p>
  </w:comment>
  <w:comment w:id="155" w:author="Hu Chuan-Peng" w:date="2023-11-17T17:05:00Z" w:initials="HC">
    <w:p w14:paraId="056C66F7" w14:textId="1223BA94" w:rsidR="009D31F2" w:rsidRDefault="009D31F2">
      <w:pPr>
        <w:pStyle w:val="CommentText"/>
        <w:ind w:firstLine="320"/>
        <w:rPr>
          <w:rFonts w:hint="eastAsia"/>
        </w:rPr>
      </w:pPr>
      <w:r>
        <w:rPr>
          <w:rStyle w:val="CommentReference"/>
        </w:rPr>
        <w:annotationRef/>
      </w:r>
      <w:r>
        <w:t>这个的分母</w:t>
      </w:r>
      <w:r>
        <w:rPr>
          <w:rFonts w:hint="eastAsia"/>
        </w:rPr>
        <w:t>是什么？</w:t>
      </w:r>
    </w:p>
  </w:comment>
  <w:comment w:id="243" w:author="Hu Chuan-Peng" w:date="2023-11-17T17:09:00Z" w:initials="HC">
    <w:p w14:paraId="6CFCB773" w14:textId="078D1FB6" w:rsidR="00E16E91" w:rsidRDefault="00E16E91">
      <w:pPr>
        <w:pStyle w:val="CommentText"/>
        <w:ind w:firstLine="320"/>
        <w:rPr>
          <w:rFonts w:hint="eastAsia"/>
        </w:rPr>
      </w:pPr>
      <w:r>
        <w:rPr>
          <w:rStyle w:val="CommentReference"/>
        </w:rPr>
        <w:annotationRef/>
      </w:r>
      <w:r>
        <w:rPr>
          <w:rFonts w:hint="eastAsia"/>
        </w:rPr>
        <w:t>但是我们也有这个这复合症状？？</w:t>
      </w:r>
      <w:r w:rsidR="00BB6213">
        <w:rPr>
          <w:rFonts w:hint="eastAsia"/>
        </w:rPr>
        <w:t>出现第三多的就是它</w:t>
      </w:r>
    </w:p>
  </w:comment>
  <w:comment w:id="255" w:author="Hu Chuan-Peng" w:date="2023-11-17T17:10:00Z" w:initials="HC">
    <w:p w14:paraId="08BF7AC9" w14:textId="6C07BEDE" w:rsidR="00072CC4" w:rsidRDefault="00072CC4">
      <w:pPr>
        <w:pStyle w:val="CommentText"/>
        <w:ind w:firstLine="320"/>
      </w:pPr>
      <w:r>
        <w:rPr>
          <w:rStyle w:val="CommentReference"/>
        </w:rPr>
        <w:annotationRef/>
      </w:r>
      <w:r>
        <w:rPr>
          <w:rFonts w:hint="eastAsia"/>
        </w:rPr>
        <w:t>这里的逻辑不是特别清楚</w:t>
      </w:r>
    </w:p>
  </w:comment>
  <w:comment w:id="256" w:author="Hu Chuan-Peng" w:date="2023-10-31T09:51:00Z" w:initials="HC">
    <w:p w14:paraId="781D35EA" w14:textId="1471ACAF" w:rsidR="00AF0D40" w:rsidRDefault="00AF0D40" w:rsidP="00AF0D40">
      <w:pPr>
        <w:pStyle w:val="CommentText"/>
        <w:ind w:firstLineChars="0" w:firstLine="0"/>
      </w:pPr>
      <w:r>
        <w:rPr>
          <w:rStyle w:val="CommentReference"/>
        </w:rPr>
        <w:annotationRef/>
      </w:r>
      <w:r>
        <w:rPr>
          <w:rFonts w:hint="eastAsia"/>
        </w:rPr>
        <w:t>把械轴变成一个一个的症状，把纵轴变成他们出现在不同量表中的频次。</w:t>
      </w:r>
    </w:p>
  </w:comment>
  <w:comment w:id="257" w:author="Hu Chuan-Peng" w:date="2023-10-25T10:17:00Z" w:initials="HC">
    <w:p w14:paraId="6990C3ED" w14:textId="77777777" w:rsidR="00403A43" w:rsidRDefault="00403A43">
      <w:pPr>
        <w:pStyle w:val="CommentText"/>
        <w:ind w:firstLine="320"/>
      </w:pPr>
      <w:r>
        <w:rPr>
          <w:rStyle w:val="CommentReference"/>
        </w:rPr>
        <w:annotationRef/>
      </w:r>
      <w:r>
        <w:rPr>
          <w:rFonts w:hint="eastAsia"/>
        </w:rPr>
        <w:t>全名</w:t>
      </w:r>
    </w:p>
    <w:p w14:paraId="2509D14D" w14:textId="3C1DE37A" w:rsidR="001D6BB1" w:rsidRDefault="001D6BB1">
      <w:pPr>
        <w:pStyle w:val="CommentText"/>
        <w:ind w:leftChars="225" w:left="540" w:firstLine="480"/>
      </w:pPr>
    </w:p>
  </w:comment>
  <w:comment w:id="258" w:author="浩远 汪" w:date="2023-10-29T14:09:00Z" w:initials="浩汪">
    <w:p w14:paraId="321144F1" w14:textId="77777777" w:rsidR="001D6BB1" w:rsidRDefault="001D6BB1">
      <w:pPr>
        <w:pStyle w:val="CommentText"/>
        <w:ind w:firstLine="320"/>
      </w:pPr>
      <w:r>
        <w:rPr>
          <w:rStyle w:val="CommentReference"/>
        </w:rPr>
        <w:annotationRef/>
      </w:r>
      <w:r>
        <w:rPr>
          <w:rFonts w:hint="eastAsia"/>
        </w:rPr>
        <w:t>就一篇文章使用了这个量表</w:t>
      </w:r>
    </w:p>
    <w:p w14:paraId="49F56A3C" w14:textId="77777777" w:rsidR="001D6BB1" w:rsidRDefault="001D6BB1" w:rsidP="001D6BB1">
      <w:pPr>
        <w:pStyle w:val="CommentText"/>
        <w:ind w:leftChars="225" w:left="540" w:firstLine="480"/>
      </w:pPr>
      <w:r>
        <w:rPr>
          <w:rFonts w:hint="eastAsia"/>
        </w:rPr>
        <w:t>它原文描述为</w:t>
      </w:r>
      <w:r>
        <w:t>Depressive symptoms were assessed through a 4-item CEPS-con-</w:t>
      </w:r>
    </w:p>
    <w:p w14:paraId="66F961F3" w14:textId="77777777" w:rsidR="001D6BB1" w:rsidRDefault="001D6BB1" w:rsidP="001D6BB1">
      <w:pPr>
        <w:pStyle w:val="CommentText"/>
        <w:ind w:leftChars="225" w:left="540" w:firstLine="480"/>
      </w:pPr>
      <w:r>
        <w:t>structed scale. Students were asked to rate the frequency of which</w:t>
      </w:r>
    </w:p>
    <w:p w14:paraId="082FA589" w14:textId="77777777" w:rsidR="001D6BB1" w:rsidRDefault="001D6BB1" w:rsidP="001D6BB1">
      <w:pPr>
        <w:pStyle w:val="CommentText"/>
        <w:ind w:leftChars="225" w:left="540" w:firstLine="480"/>
      </w:pPr>
      <w:r>
        <w:t>feeling “blue”, “unhappy”, “life is meaningless”, and “sad” were pro-</w:t>
      </w:r>
    </w:p>
    <w:p w14:paraId="26EE2EB8" w14:textId="77777777" w:rsidR="001D6BB1" w:rsidRDefault="001D6BB1" w:rsidP="001D6BB1">
      <w:pPr>
        <w:pStyle w:val="CommentText"/>
        <w:ind w:leftChars="225" w:left="540" w:firstLine="480"/>
      </w:pPr>
      <w:r>
        <w:t>blematic for them during the past seven days using a 5-point Likert</w:t>
      </w:r>
    </w:p>
    <w:p w14:paraId="1A831A4B" w14:textId="77777777" w:rsidR="001D6BB1" w:rsidRDefault="001D6BB1" w:rsidP="001D6BB1">
      <w:pPr>
        <w:pStyle w:val="CommentText"/>
        <w:ind w:leftChars="225" w:left="540" w:firstLine="480"/>
      </w:pPr>
      <w:r>
        <w:t>scale where “never” =1 and “always” =5. The average score of the</w:t>
      </w:r>
    </w:p>
    <w:p w14:paraId="329473BB" w14:textId="77777777" w:rsidR="001D6BB1" w:rsidRDefault="001D6BB1" w:rsidP="001D6BB1">
      <w:pPr>
        <w:pStyle w:val="CommentText"/>
        <w:ind w:leftChars="225" w:left="540" w:firstLine="480"/>
      </w:pPr>
      <w:r>
        <w:t>four items was calculated as the scale score (range: 1.0 to 5.0), with</w:t>
      </w:r>
    </w:p>
    <w:p w14:paraId="0428A787" w14:textId="77777777" w:rsidR="001D6BB1" w:rsidRDefault="001D6BB1" w:rsidP="001D6BB1">
      <w:pPr>
        <w:pStyle w:val="CommentText"/>
        <w:ind w:leftChars="225" w:left="540" w:firstLine="480"/>
      </w:pPr>
      <w:r>
        <w:t>higher values indicative of greater depressive symptoms (Li et al., 2018;</w:t>
      </w:r>
    </w:p>
    <w:p w14:paraId="0B704F80" w14:textId="77777777" w:rsidR="001D6BB1" w:rsidRDefault="001D6BB1" w:rsidP="001D6BB1">
      <w:pPr>
        <w:pStyle w:val="CommentText"/>
        <w:ind w:leftChars="225" w:left="540" w:firstLine="480"/>
      </w:pPr>
      <w:r>
        <w:t>Ge, 2017).</w:t>
      </w:r>
    </w:p>
    <w:p w14:paraId="060A5F61" w14:textId="77777777" w:rsidR="001D6BB1" w:rsidRDefault="001D6BB1" w:rsidP="001D6BB1">
      <w:pPr>
        <w:pStyle w:val="CommentText"/>
        <w:ind w:leftChars="225" w:left="540" w:firstLine="480"/>
      </w:pPr>
    </w:p>
    <w:p w14:paraId="61AC9689" w14:textId="147D7A1A" w:rsidR="001D6BB1" w:rsidRDefault="001D6BB1" w:rsidP="001D6BB1">
      <w:pPr>
        <w:pStyle w:val="CommentText"/>
        <w:ind w:leftChars="225" w:left="540" w:firstLine="480"/>
      </w:pPr>
      <w:r>
        <w:rPr>
          <w:rFonts w:hint="eastAsia"/>
        </w:rPr>
        <w:t>他所引用的那篇文章就没提</w:t>
      </w:r>
      <w:r>
        <w:rPr>
          <w:rFonts w:hint="eastAsia"/>
        </w:rPr>
        <w:t>ceps</w:t>
      </w:r>
      <w:r>
        <w:rPr>
          <w:rFonts w:hint="eastAsia"/>
        </w:rPr>
        <w:t>，估计是胡乱引用。</w:t>
      </w:r>
    </w:p>
  </w:comment>
  <w:comment w:id="259" w:author="Hu Chuan-Peng" w:date="2023-10-31T09:53:00Z" w:initials="HC">
    <w:p w14:paraId="41D607E5" w14:textId="341ECCDB" w:rsidR="00C76E99" w:rsidRDefault="00C76E99">
      <w:pPr>
        <w:pStyle w:val="CommentText"/>
        <w:ind w:firstLine="320"/>
      </w:pPr>
      <w:r>
        <w:rPr>
          <w:rStyle w:val="CommentReference"/>
        </w:rPr>
        <w:annotationRef/>
      </w:r>
      <w:r>
        <w:rPr>
          <w:rFonts w:hint="eastAsia"/>
        </w:rPr>
        <w:t>没看懂，你想表达什么呢？</w:t>
      </w:r>
      <w:r w:rsidR="00C75026">
        <w:rPr>
          <w:rFonts w:hint="eastAsia"/>
        </w:rPr>
        <w:t>咱们需要重新核对，还是需要怎么做？</w:t>
      </w:r>
    </w:p>
  </w:comment>
  <w:comment w:id="260" w:author="浩远 汪" w:date="2023-11-06T17:29:00Z" w:initials="浩汪">
    <w:p w14:paraId="06E1EFA9" w14:textId="5713975B" w:rsidR="00BE107A" w:rsidRDefault="00BE107A">
      <w:pPr>
        <w:pStyle w:val="CommentText"/>
        <w:ind w:firstLine="320"/>
      </w:pPr>
      <w:r>
        <w:rPr>
          <w:rStyle w:val="CommentReference"/>
        </w:rPr>
        <w:annotationRef/>
      </w:r>
      <w:r>
        <w:rPr>
          <w:rFonts w:hint="eastAsia"/>
        </w:rPr>
        <w:t>是</w:t>
      </w:r>
      <w:r>
        <w:rPr>
          <w:rFonts w:hint="eastAsia"/>
        </w:rPr>
        <w:t>meta</w:t>
      </w:r>
      <w:r>
        <w:rPr>
          <w:rFonts w:hint="eastAsia"/>
        </w:rPr>
        <w:t>分析提供的文章就只提供了缩写，没提供全名，</w:t>
      </w:r>
      <w:r w:rsidR="007632D9">
        <w:rPr>
          <w:rFonts w:hint="eastAsia"/>
        </w:rPr>
        <w:t>并且引用有误。</w:t>
      </w:r>
      <w:r w:rsidR="007632D9">
        <w:br/>
      </w:r>
      <w:r w:rsidR="007632D9">
        <w:rPr>
          <w:rFonts w:hint="eastAsia"/>
        </w:rPr>
        <w:t>现</w:t>
      </w:r>
      <w:r>
        <w:rPr>
          <w:rFonts w:hint="eastAsia"/>
        </w:rPr>
        <w:t>已自行查找到全名。</w:t>
      </w:r>
    </w:p>
  </w:comment>
  <w:comment w:id="261" w:author="Hu Chuan-Peng" w:date="2023-11-17T17:12:00Z" w:initials="HC">
    <w:p w14:paraId="6E9F64DE" w14:textId="2DE99623" w:rsidR="005F3CDF" w:rsidRDefault="005F3CDF">
      <w:pPr>
        <w:pStyle w:val="CommentText"/>
        <w:ind w:firstLine="320"/>
      </w:pPr>
      <w:r>
        <w:rPr>
          <w:rStyle w:val="CommentReference"/>
        </w:rPr>
        <w:annotationRef/>
      </w:r>
      <w:r>
        <w:rPr>
          <w:rFonts w:hint="eastAsia"/>
        </w:rPr>
        <w:t>方法部分没有描述这个相关的</w:t>
      </w:r>
      <w:r w:rsidR="00A40B17">
        <w:rPr>
          <w:rFonts w:hint="eastAsia"/>
        </w:rPr>
        <w:t>计算</w:t>
      </w:r>
      <w:r>
        <w:rPr>
          <w:rFonts w:hint="eastAsia"/>
        </w:rPr>
        <w:t>？</w:t>
      </w:r>
    </w:p>
  </w:comment>
  <w:comment w:id="264" w:author="Hu Chuan-Peng" w:date="2023-10-21T17:59:00Z" w:initials="HC">
    <w:p w14:paraId="2C89B44B" w14:textId="10848388" w:rsidR="00B70ACB" w:rsidRDefault="00B70ACB">
      <w:pPr>
        <w:pStyle w:val="CommentText"/>
        <w:ind w:firstLine="320"/>
      </w:pPr>
      <w:r>
        <w:rPr>
          <w:rStyle w:val="CommentReference"/>
        </w:rPr>
        <w:annotationRef/>
      </w:r>
      <w:r>
        <w:rPr>
          <w:rFonts w:hint="eastAsia"/>
        </w:rPr>
        <w:t>显示对角上的一半就行？现在的信息是冗余的。</w:t>
      </w:r>
      <w:r w:rsidR="008719A2">
        <w:rPr>
          <w:rFonts w:hint="eastAsia"/>
        </w:rPr>
        <w:t>另外就是有没有办法让相关系数高的放在一起？</w:t>
      </w:r>
    </w:p>
  </w:comment>
  <w:comment w:id="265" w:author="浩远 汪" w:date="2023-10-29T15:00:00Z" w:initials="浩汪">
    <w:p w14:paraId="06BA758F" w14:textId="3417C028" w:rsidR="008A4F41" w:rsidRDefault="008A4F41" w:rsidP="008A4F41">
      <w:pPr>
        <w:pStyle w:val="CommentText"/>
        <w:ind w:firstLineChars="125"/>
      </w:pPr>
      <w:r>
        <w:rPr>
          <w:rStyle w:val="CommentReference"/>
        </w:rPr>
        <w:annotationRef/>
      </w:r>
    </w:p>
  </w:comment>
  <w:comment w:id="266" w:author="Hu Chuan-Peng" w:date="2023-10-31T09:54:00Z" w:initials="HC">
    <w:p w14:paraId="108B1367" w14:textId="06FA6DF3" w:rsidR="00C75026" w:rsidRDefault="00C75026">
      <w:pPr>
        <w:pStyle w:val="CommentText"/>
        <w:ind w:firstLine="320"/>
      </w:pPr>
      <w:r>
        <w:rPr>
          <w:rStyle w:val="CommentReference"/>
        </w:rPr>
        <w:annotationRef/>
      </w:r>
      <w:r>
        <w:t>这个</w:t>
      </w:r>
      <w:r>
        <w:rPr>
          <w:rFonts w:hint="eastAsia"/>
        </w:rPr>
        <w:t>图还没有改？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BD49E7" w15:done="1"/>
  <w15:commentEx w15:paraId="110614B5" w15:paraIdParent="4ABD49E7" w15:done="1"/>
  <w15:commentEx w15:paraId="2F9C0D15" w15:done="1"/>
  <w15:commentEx w15:paraId="7784C9C9" w15:paraIdParent="2F9C0D15" w15:done="1"/>
  <w15:commentEx w15:paraId="4A97187C" w15:done="1"/>
  <w15:commentEx w15:paraId="6EC672F3" w15:paraIdParent="4A97187C" w15:done="1"/>
  <w15:commentEx w15:paraId="02303637" w15:paraIdParent="4A97187C" w15:done="1"/>
  <w15:commentEx w15:paraId="056C66F7" w15:done="0"/>
  <w15:commentEx w15:paraId="6CFCB773" w15:done="0"/>
  <w15:commentEx w15:paraId="08BF7AC9" w15:done="0"/>
  <w15:commentEx w15:paraId="781D35EA" w15:done="1"/>
  <w15:commentEx w15:paraId="2509D14D" w15:done="1"/>
  <w15:commentEx w15:paraId="61AC9689" w15:paraIdParent="2509D14D" w15:done="1"/>
  <w15:commentEx w15:paraId="41D607E5" w15:paraIdParent="2509D14D" w15:done="1"/>
  <w15:commentEx w15:paraId="06E1EFA9" w15:paraIdParent="2509D14D" w15:done="1"/>
  <w15:commentEx w15:paraId="6E9F64DE" w15:done="0"/>
  <w15:commentEx w15:paraId="2C89B44B" w15:done="1"/>
  <w15:commentEx w15:paraId="06BA758F" w15:paraIdParent="2C89B44B" w15:done="1"/>
  <w15:commentEx w15:paraId="108B1367" w15:paraIdParent="2C89B4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0EA1FC8" w16cex:dateUtc="2023-10-31T01:26:00Z"/>
  <w16cex:commentExtensible w16cex:durableId="223F78E9" w16cex:dateUtc="2023-11-06T09:45:00Z"/>
  <w16cex:commentExtensible w16cex:durableId="3F91557F" w16cex:dateUtc="2023-10-31T01:27:00Z"/>
  <w16cex:commentExtensible w16cex:durableId="02401785" w16cex:dateUtc="2023-11-06T13:29:00Z"/>
  <w16cex:commentExtensible w16cex:durableId="00242CB9" w16cex:dateUtc="2023-10-20T05:31:00Z"/>
  <w16cex:commentExtensible w16cex:durableId="3BEF3E4B" w16cex:dateUtc="2023-10-20T09:14:00Z"/>
  <w16cex:commentExtensible w16cex:durableId="21B494A8" w16cex:dateUtc="2023-10-25T01:40:00Z"/>
  <w16cex:commentExtensible w16cex:durableId="487FB298" w16cex:dateUtc="2023-11-17T09:05:00Z"/>
  <w16cex:commentExtensible w16cex:durableId="0E181E0D" w16cex:dateUtc="2023-11-17T09:09:00Z"/>
  <w16cex:commentExtensible w16cex:durableId="28B5892D" w16cex:dateUtc="2023-11-17T09:10:00Z"/>
  <w16cex:commentExtensible w16cex:durableId="04095A0D" w16cex:dateUtc="2023-10-31T01:51:00Z"/>
  <w16cex:commentExtensible w16cex:durableId="1E7C47B6" w16cex:dateUtc="2023-10-25T02:17:00Z"/>
  <w16cex:commentExtensible w16cex:durableId="0189652F" w16cex:dateUtc="2023-10-29T06:09:00Z"/>
  <w16cex:commentExtensible w16cex:durableId="6879A805" w16cex:dateUtc="2023-10-31T01:53:00Z"/>
  <w16cex:commentExtensible w16cex:durableId="22626F6A" w16cex:dateUtc="2023-11-06T09:29:00Z"/>
  <w16cex:commentExtensible w16cex:durableId="589A5870" w16cex:dateUtc="2023-11-17T09:12:00Z"/>
  <w16cex:commentExtensible w16cex:durableId="2F268F5D" w16cex:dateUtc="2023-10-21T09:59:00Z"/>
  <w16cex:commentExtensible w16cex:durableId="624F9870" w16cex:dateUtc="2023-10-29T07:00:00Z"/>
  <w16cex:commentExtensible w16cex:durableId="7B05C892" w16cex:dateUtc="2023-10-31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BD49E7" w16cid:durableId="60EA1FC8"/>
  <w16cid:commentId w16cid:paraId="110614B5" w16cid:durableId="223F78E9"/>
  <w16cid:commentId w16cid:paraId="2F9C0D15" w16cid:durableId="3F91557F"/>
  <w16cid:commentId w16cid:paraId="7784C9C9" w16cid:durableId="02401785"/>
  <w16cid:commentId w16cid:paraId="4A97187C" w16cid:durableId="00242CB9"/>
  <w16cid:commentId w16cid:paraId="6EC672F3" w16cid:durableId="3BEF3E4B"/>
  <w16cid:commentId w16cid:paraId="02303637" w16cid:durableId="21B494A8"/>
  <w16cid:commentId w16cid:paraId="056C66F7" w16cid:durableId="487FB298"/>
  <w16cid:commentId w16cid:paraId="6CFCB773" w16cid:durableId="0E181E0D"/>
  <w16cid:commentId w16cid:paraId="08BF7AC9" w16cid:durableId="28B5892D"/>
  <w16cid:commentId w16cid:paraId="781D35EA" w16cid:durableId="04095A0D"/>
  <w16cid:commentId w16cid:paraId="2509D14D" w16cid:durableId="1E7C47B6"/>
  <w16cid:commentId w16cid:paraId="61AC9689" w16cid:durableId="0189652F"/>
  <w16cid:commentId w16cid:paraId="41D607E5" w16cid:durableId="6879A805"/>
  <w16cid:commentId w16cid:paraId="06E1EFA9" w16cid:durableId="22626F6A"/>
  <w16cid:commentId w16cid:paraId="6E9F64DE" w16cid:durableId="589A5870"/>
  <w16cid:commentId w16cid:paraId="2C89B44B" w16cid:durableId="2F268F5D"/>
  <w16cid:commentId w16cid:paraId="06BA758F" w16cid:durableId="624F9870"/>
  <w16cid:commentId w16cid:paraId="108B1367" w16cid:durableId="7B05C8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6DFE7" w14:textId="77777777" w:rsidR="001C4FA4" w:rsidRDefault="001C4FA4" w:rsidP="00D31BE3">
      <w:pPr>
        <w:spacing w:line="240" w:lineRule="auto"/>
        <w:ind w:firstLine="480"/>
      </w:pPr>
      <w:r>
        <w:separator/>
      </w:r>
    </w:p>
  </w:endnote>
  <w:endnote w:type="continuationSeparator" w:id="0">
    <w:p w14:paraId="2763C872" w14:textId="77777777" w:rsidR="001C4FA4" w:rsidRDefault="001C4FA4"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C3CEE" w14:textId="77777777" w:rsidR="001C4FA4" w:rsidRDefault="001C4FA4" w:rsidP="00D31BE3">
      <w:pPr>
        <w:spacing w:line="240" w:lineRule="auto"/>
        <w:ind w:firstLine="480"/>
      </w:pPr>
      <w:r>
        <w:separator/>
      </w:r>
    </w:p>
  </w:footnote>
  <w:footnote w:type="continuationSeparator" w:id="0">
    <w:p w14:paraId="4649F665" w14:textId="77777777" w:rsidR="001C4FA4" w:rsidRDefault="001C4FA4"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622"/>
    <w:rsid w:val="00043B95"/>
    <w:rsid w:val="00056964"/>
    <w:rsid w:val="00072CC4"/>
    <w:rsid w:val="0008166D"/>
    <w:rsid w:val="00081CC2"/>
    <w:rsid w:val="00095790"/>
    <w:rsid w:val="000A5FE1"/>
    <w:rsid w:val="000C52F8"/>
    <w:rsid w:val="000D2874"/>
    <w:rsid w:val="001005F2"/>
    <w:rsid w:val="0012589C"/>
    <w:rsid w:val="00134F1A"/>
    <w:rsid w:val="00143FDA"/>
    <w:rsid w:val="00146874"/>
    <w:rsid w:val="00163112"/>
    <w:rsid w:val="00173AE3"/>
    <w:rsid w:val="001811A3"/>
    <w:rsid w:val="00183E06"/>
    <w:rsid w:val="0019593B"/>
    <w:rsid w:val="001A0C4A"/>
    <w:rsid w:val="001B25EB"/>
    <w:rsid w:val="001B6AE6"/>
    <w:rsid w:val="001C0CA3"/>
    <w:rsid w:val="001C11DD"/>
    <w:rsid w:val="001C4FA4"/>
    <w:rsid w:val="001C69A2"/>
    <w:rsid w:val="001D6BB1"/>
    <w:rsid w:val="00200BA4"/>
    <w:rsid w:val="002230E1"/>
    <w:rsid w:val="002329F5"/>
    <w:rsid w:val="00246D71"/>
    <w:rsid w:val="002567EA"/>
    <w:rsid w:val="00262BBD"/>
    <w:rsid w:val="00264C30"/>
    <w:rsid w:val="002A4149"/>
    <w:rsid w:val="002B469F"/>
    <w:rsid w:val="002B7157"/>
    <w:rsid w:val="002B7220"/>
    <w:rsid w:val="002C01E8"/>
    <w:rsid w:val="002F3474"/>
    <w:rsid w:val="002F6C5C"/>
    <w:rsid w:val="003049CA"/>
    <w:rsid w:val="00342229"/>
    <w:rsid w:val="003C2871"/>
    <w:rsid w:val="003C5BA5"/>
    <w:rsid w:val="003D41DC"/>
    <w:rsid w:val="003E48A0"/>
    <w:rsid w:val="003F66F8"/>
    <w:rsid w:val="00403A43"/>
    <w:rsid w:val="00436A9F"/>
    <w:rsid w:val="0046347D"/>
    <w:rsid w:val="00465011"/>
    <w:rsid w:val="00466591"/>
    <w:rsid w:val="00467B75"/>
    <w:rsid w:val="004A0BFD"/>
    <w:rsid w:val="004A2E64"/>
    <w:rsid w:val="004B7033"/>
    <w:rsid w:val="004C06C3"/>
    <w:rsid w:val="004C08CD"/>
    <w:rsid w:val="004D0801"/>
    <w:rsid w:val="004E1476"/>
    <w:rsid w:val="004E308A"/>
    <w:rsid w:val="004E588D"/>
    <w:rsid w:val="0052723F"/>
    <w:rsid w:val="00534A9C"/>
    <w:rsid w:val="00545C93"/>
    <w:rsid w:val="00561E4D"/>
    <w:rsid w:val="005704C3"/>
    <w:rsid w:val="00570F93"/>
    <w:rsid w:val="0058507C"/>
    <w:rsid w:val="005B0EE6"/>
    <w:rsid w:val="005B17CD"/>
    <w:rsid w:val="005B30AA"/>
    <w:rsid w:val="005C59FE"/>
    <w:rsid w:val="005E097C"/>
    <w:rsid w:val="005F3CDF"/>
    <w:rsid w:val="00603F5C"/>
    <w:rsid w:val="0061719E"/>
    <w:rsid w:val="00643F29"/>
    <w:rsid w:val="00647277"/>
    <w:rsid w:val="00663594"/>
    <w:rsid w:val="00690494"/>
    <w:rsid w:val="00694EDE"/>
    <w:rsid w:val="006A1766"/>
    <w:rsid w:val="006A7258"/>
    <w:rsid w:val="006C3145"/>
    <w:rsid w:val="006F7E06"/>
    <w:rsid w:val="007148FF"/>
    <w:rsid w:val="00751930"/>
    <w:rsid w:val="00755CCD"/>
    <w:rsid w:val="007632D9"/>
    <w:rsid w:val="00767AB0"/>
    <w:rsid w:val="00772385"/>
    <w:rsid w:val="00783005"/>
    <w:rsid w:val="00791466"/>
    <w:rsid w:val="007A649E"/>
    <w:rsid w:val="007D4BD4"/>
    <w:rsid w:val="007F07D0"/>
    <w:rsid w:val="00803C4F"/>
    <w:rsid w:val="00812343"/>
    <w:rsid w:val="00822329"/>
    <w:rsid w:val="0082694D"/>
    <w:rsid w:val="008314D2"/>
    <w:rsid w:val="00845FB2"/>
    <w:rsid w:val="00850078"/>
    <w:rsid w:val="00850CF3"/>
    <w:rsid w:val="00850E85"/>
    <w:rsid w:val="00851DD9"/>
    <w:rsid w:val="00864F73"/>
    <w:rsid w:val="0086534C"/>
    <w:rsid w:val="008719A2"/>
    <w:rsid w:val="00883F79"/>
    <w:rsid w:val="00884854"/>
    <w:rsid w:val="008A4F41"/>
    <w:rsid w:val="008A768F"/>
    <w:rsid w:val="008B783D"/>
    <w:rsid w:val="008D4908"/>
    <w:rsid w:val="0091121D"/>
    <w:rsid w:val="00914DB6"/>
    <w:rsid w:val="00916E10"/>
    <w:rsid w:val="00922F80"/>
    <w:rsid w:val="00923599"/>
    <w:rsid w:val="0094312C"/>
    <w:rsid w:val="0099219C"/>
    <w:rsid w:val="009C4CF4"/>
    <w:rsid w:val="009C5A3E"/>
    <w:rsid w:val="009D31F2"/>
    <w:rsid w:val="009D6E23"/>
    <w:rsid w:val="009E5819"/>
    <w:rsid w:val="009F676E"/>
    <w:rsid w:val="00A05AC1"/>
    <w:rsid w:val="00A11C85"/>
    <w:rsid w:val="00A14E6F"/>
    <w:rsid w:val="00A40B17"/>
    <w:rsid w:val="00A433AE"/>
    <w:rsid w:val="00A5720A"/>
    <w:rsid w:val="00A853B1"/>
    <w:rsid w:val="00A87245"/>
    <w:rsid w:val="00A8774A"/>
    <w:rsid w:val="00AB441A"/>
    <w:rsid w:val="00AC66A1"/>
    <w:rsid w:val="00AE45E8"/>
    <w:rsid w:val="00AE503D"/>
    <w:rsid w:val="00AF06A1"/>
    <w:rsid w:val="00AF0D40"/>
    <w:rsid w:val="00B34C39"/>
    <w:rsid w:val="00B358FD"/>
    <w:rsid w:val="00B50946"/>
    <w:rsid w:val="00B53D27"/>
    <w:rsid w:val="00B60CA3"/>
    <w:rsid w:val="00B615BF"/>
    <w:rsid w:val="00B70ACB"/>
    <w:rsid w:val="00B70EF5"/>
    <w:rsid w:val="00B819FF"/>
    <w:rsid w:val="00B86DC1"/>
    <w:rsid w:val="00BA2019"/>
    <w:rsid w:val="00BB6213"/>
    <w:rsid w:val="00BC662B"/>
    <w:rsid w:val="00BE107A"/>
    <w:rsid w:val="00C00A30"/>
    <w:rsid w:val="00C176E0"/>
    <w:rsid w:val="00C3378C"/>
    <w:rsid w:val="00C37DCD"/>
    <w:rsid w:val="00C41F32"/>
    <w:rsid w:val="00C67D94"/>
    <w:rsid w:val="00C75026"/>
    <w:rsid w:val="00C76E99"/>
    <w:rsid w:val="00C83641"/>
    <w:rsid w:val="00C95A1C"/>
    <w:rsid w:val="00CA1F7E"/>
    <w:rsid w:val="00CC601F"/>
    <w:rsid w:val="00CC771B"/>
    <w:rsid w:val="00CE2FD6"/>
    <w:rsid w:val="00D05412"/>
    <w:rsid w:val="00D26E2A"/>
    <w:rsid w:val="00D314F0"/>
    <w:rsid w:val="00D31BE3"/>
    <w:rsid w:val="00D45A16"/>
    <w:rsid w:val="00D46440"/>
    <w:rsid w:val="00D634F3"/>
    <w:rsid w:val="00D718AC"/>
    <w:rsid w:val="00D93CDE"/>
    <w:rsid w:val="00D94FED"/>
    <w:rsid w:val="00DA205E"/>
    <w:rsid w:val="00DB3CE8"/>
    <w:rsid w:val="00DE7E18"/>
    <w:rsid w:val="00DF2F2F"/>
    <w:rsid w:val="00E16E91"/>
    <w:rsid w:val="00E6365E"/>
    <w:rsid w:val="00E66546"/>
    <w:rsid w:val="00E70817"/>
    <w:rsid w:val="00E70EF0"/>
    <w:rsid w:val="00E7593E"/>
    <w:rsid w:val="00E8647D"/>
    <w:rsid w:val="00EA0BBC"/>
    <w:rsid w:val="00EB5A93"/>
    <w:rsid w:val="00EC1DD2"/>
    <w:rsid w:val="00EF3373"/>
    <w:rsid w:val="00F105C9"/>
    <w:rsid w:val="00F14EB8"/>
    <w:rsid w:val="00F21C52"/>
    <w:rsid w:val="00F41420"/>
    <w:rsid w:val="00F6775A"/>
    <w:rsid w:val="00F7570D"/>
    <w:rsid w:val="00FB37EA"/>
    <w:rsid w:val="00FD4466"/>
    <w:rsid w:val="00FD5655"/>
    <w:rsid w:val="00FD62F2"/>
    <w:rsid w:val="00FD6780"/>
    <w:rsid w:val="00FF2F67"/>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2F8"/>
    <w:pPr>
      <w:widowControl w:val="0"/>
      <w:spacing w:line="360" w:lineRule="auto"/>
      <w:ind w:firstLineChars="200" w:firstLine="200"/>
      <w:jc w:val="both"/>
    </w:pPr>
    <w:rPr>
      <w:sz w:val="24"/>
    </w:rPr>
  </w:style>
  <w:style w:type="paragraph" w:styleId="Heading1">
    <w:name w:val="heading 1"/>
    <w:basedOn w:val="Normal"/>
    <w:next w:val="Normal"/>
    <w:link w:val="Heading1Char"/>
    <w:uiPriority w:val="9"/>
    <w:qFormat/>
    <w:rsid w:val="00AC66A1"/>
    <w:pPr>
      <w:keepNext/>
      <w:keepLines/>
      <w:ind w:firstLineChars="0" w:firstLine="0"/>
      <w:outlineLvl w:val="0"/>
    </w:pPr>
    <w:rPr>
      <w:b/>
      <w:bCs/>
      <w:kern w:val="44"/>
      <w:sz w:val="28"/>
      <w:szCs w:val="44"/>
    </w:rPr>
  </w:style>
  <w:style w:type="paragraph" w:styleId="Heading2">
    <w:name w:val="heading 2"/>
    <w:basedOn w:val="Normal"/>
    <w:next w:val="Normal"/>
    <w:link w:val="Heading2Char"/>
    <w:uiPriority w:val="9"/>
    <w:unhideWhenUsed/>
    <w:qFormat/>
    <w:rsid w:val="000C52F8"/>
    <w:pPr>
      <w:keepNext/>
      <w:keepLines/>
      <w:ind w:firstLineChars="0" w:firstLine="0"/>
      <w:outlineLvl w:val="1"/>
    </w:pPr>
    <w:rPr>
      <w:rFonts w:eastAsia="Times New Roman"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6A1"/>
    <w:rPr>
      <w:rFonts w:eastAsia="Times New Roman"/>
      <w:b/>
      <w:bCs/>
      <w:kern w:val="44"/>
      <w:szCs w:val="44"/>
    </w:rPr>
  </w:style>
  <w:style w:type="character" w:customStyle="1" w:styleId="Heading2Char">
    <w:name w:val="Heading 2 Char"/>
    <w:basedOn w:val="DefaultParagraphFont"/>
    <w:link w:val="Heading2"/>
    <w:uiPriority w:val="9"/>
    <w:rsid w:val="000C52F8"/>
    <w:rPr>
      <w:rFonts w:eastAsia="Times New Roman" w:cstheme="majorBidi"/>
      <w:b/>
      <w:bCs/>
      <w:sz w:val="24"/>
    </w:rPr>
  </w:style>
  <w:style w:type="paragraph" w:styleId="CommentText">
    <w:name w:val="annotation text"/>
    <w:basedOn w:val="Normal"/>
    <w:link w:val="CommentTextChar"/>
    <w:uiPriority w:val="99"/>
    <w:unhideWhenUsed/>
    <w:rsid w:val="00056964"/>
    <w:pPr>
      <w:jc w:val="left"/>
    </w:pPr>
  </w:style>
  <w:style w:type="character" w:customStyle="1" w:styleId="CommentTextChar">
    <w:name w:val="Comment Text Char"/>
    <w:basedOn w:val="DefaultParagraphFont"/>
    <w:link w:val="CommentText"/>
    <w:uiPriority w:val="99"/>
    <w:rsid w:val="00056964"/>
    <w:rPr>
      <w:sz w:val="24"/>
    </w:rPr>
  </w:style>
  <w:style w:type="table" w:styleId="TableGrid">
    <w:name w:val="Table Grid"/>
    <w:basedOn w:val="TableNormal"/>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56964"/>
    <w:rPr>
      <w:sz w:val="16"/>
      <w:szCs w:val="16"/>
    </w:rPr>
  </w:style>
  <w:style w:type="numbering" w:customStyle="1" w:styleId="1">
    <w:name w:val="无列表1"/>
    <w:next w:val="NoList"/>
    <w:uiPriority w:val="99"/>
    <w:semiHidden/>
    <w:unhideWhenUsed/>
    <w:rsid w:val="00FD6780"/>
  </w:style>
  <w:style w:type="paragraph" w:styleId="Header">
    <w:name w:val="header"/>
    <w:basedOn w:val="Normal"/>
    <w:link w:val="HeaderChar"/>
    <w:uiPriority w:val="99"/>
    <w:unhideWhenUsed/>
    <w:rsid w:val="00FD6780"/>
    <w:pPr>
      <w:tabs>
        <w:tab w:val="center" w:pos="4153"/>
        <w:tab w:val="right" w:pos="8306"/>
      </w:tabs>
      <w:snapToGrid w:val="0"/>
      <w:ind w:firstLineChars="0" w:firstLine="0"/>
      <w:jc w:val="center"/>
    </w:pPr>
    <w:rPr>
      <w:sz w:val="18"/>
      <w:szCs w:val="18"/>
    </w:rPr>
  </w:style>
  <w:style w:type="character" w:customStyle="1" w:styleId="HeaderChar">
    <w:name w:val="Header Char"/>
    <w:basedOn w:val="DefaultParagraphFont"/>
    <w:link w:val="Header"/>
    <w:uiPriority w:val="99"/>
    <w:rsid w:val="00FD6780"/>
    <w:rPr>
      <w:sz w:val="18"/>
      <w:szCs w:val="18"/>
    </w:rPr>
  </w:style>
  <w:style w:type="paragraph" w:styleId="Footer">
    <w:name w:val="footer"/>
    <w:basedOn w:val="Normal"/>
    <w:link w:val="FooterChar"/>
    <w:uiPriority w:val="99"/>
    <w:unhideWhenUsed/>
    <w:rsid w:val="00FD6780"/>
    <w:pPr>
      <w:tabs>
        <w:tab w:val="center" w:pos="4153"/>
        <w:tab w:val="right" w:pos="8306"/>
      </w:tabs>
      <w:snapToGrid w:val="0"/>
      <w:ind w:firstLineChars="0" w:firstLine="0"/>
      <w:jc w:val="left"/>
    </w:pPr>
    <w:rPr>
      <w:sz w:val="18"/>
      <w:szCs w:val="18"/>
    </w:rPr>
  </w:style>
  <w:style w:type="character" w:customStyle="1" w:styleId="FooterChar">
    <w:name w:val="Footer Char"/>
    <w:basedOn w:val="DefaultParagraphFont"/>
    <w:link w:val="Footer"/>
    <w:uiPriority w:val="99"/>
    <w:rsid w:val="00FD6780"/>
    <w:rPr>
      <w:sz w:val="18"/>
      <w:szCs w:val="18"/>
    </w:rPr>
  </w:style>
  <w:style w:type="paragraph" w:customStyle="1" w:styleId="tgt">
    <w:name w:val="tgt"/>
    <w:basedOn w:val="Normal"/>
    <w:rsid w:val="00FD6780"/>
    <w:pPr>
      <w:widowControl/>
      <w:spacing w:before="100" w:beforeAutospacing="1" w:after="100" w:afterAutospacing="1"/>
      <w:ind w:firstLineChars="0" w:firstLine="0"/>
      <w:jc w:val="left"/>
    </w:pPr>
    <w:rPr>
      <w:rFonts w:ascii="SimSun" w:hAnsi="SimSun" w:cs="SimSun"/>
      <w:kern w:val="0"/>
      <w:szCs w:val="24"/>
    </w:rPr>
  </w:style>
  <w:style w:type="character" w:styleId="Hyperlink">
    <w:name w:val="Hyperlink"/>
    <w:basedOn w:val="DefaultParagraphFont"/>
    <w:uiPriority w:val="99"/>
    <w:unhideWhenUsed/>
    <w:rsid w:val="00FD6780"/>
    <w:rPr>
      <w:color w:val="0563C1"/>
      <w:u w:val="single"/>
    </w:rPr>
  </w:style>
  <w:style w:type="character" w:styleId="FollowedHyperlink">
    <w:name w:val="FollowedHyperlink"/>
    <w:basedOn w:val="DefaultParagraphFont"/>
    <w:uiPriority w:val="99"/>
    <w:semiHidden/>
    <w:unhideWhenUsed/>
    <w:rsid w:val="00FD6780"/>
    <w:rPr>
      <w:color w:val="954F72"/>
      <w:u w:val="single"/>
    </w:rPr>
  </w:style>
  <w:style w:type="paragraph" w:customStyle="1" w:styleId="msonormal0">
    <w:name w:val="msonormal"/>
    <w:basedOn w:val="Normal"/>
    <w:rsid w:val="00FD6780"/>
    <w:pPr>
      <w:widowControl/>
      <w:spacing w:before="100" w:beforeAutospacing="1" w:after="100" w:afterAutospacing="1"/>
      <w:ind w:firstLineChars="0" w:firstLine="0"/>
      <w:jc w:val="left"/>
    </w:pPr>
    <w:rPr>
      <w:rFonts w:ascii="SimSun" w:hAnsi="SimSun" w:cs="SimSun"/>
      <w:kern w:val="0"/>
      <w:szCs w:val="24"/>
    </w:rPr>
  </w:style>
  <w:style w:type="character" w:styleId="UnresolvedMention">
    <w:name w:val="Unresolved Mention"/>
    <w:basedOn w:val="DefaultParagraphFont"/>
    <w:uiPriority w:val="99"/>
    <w:semiHidden/>
    <w:unhideWhenUsed/>
    <w:rsid w:val="00FD6780"/>
    <w:rPr>
      <w:color w:val="605E5C"/>
      <w:shd w:val="clear" w:color="auto" w:fill="E1DFDD"/>
    </w:rPr>
  </w:style>
  <w:style w:type="paragraph" w:styleId="NormalWeb">
    <w:name w:val="Normal (Web)"/>
    <w:basedOn w:val="Normal"/>
    <w:uiPriority w:val="99"/>
    <w:semiHidden/>
    <w:unhideWhenUsed/>
    <w:rsid w:val="00FD6780"/>
    <w:pPr>
      <w:widowControl/>
      <w:spacing w:before="100" w:beforeAutospacing="1" w:after="100" w:afterAutospacing="1"/>
      <w:ind w:firstLineChars="0" w:firstLine="0"/>
      <w:jc w:val="left"/>
    </w:pPr>
    <w:rPr>
      <w:rFonts w:ascii="SimSun" w:hAnsi="SimSun" w:cs="SimSun"/>
      <w:kern w:val="0"/>
      <w:szCs w:val="24"/>
    </w:rPr>
  </w:style>
  <w:style w:type="paragraph" w:styleId="Caption">
    <w:name w:val="caption"/>
    <w:basedOn w:val="Normal"/>
    <w:next w:val="Normal"/>
    <w:uiPriority w:val="35"/>
    <w:unhideWhenUsed/>
    <w:qFormat/>
    <w:rsid w:val="00FD6780"/>
    <w:pPr>
      <w:ind w:firstLineChars="0" w:firstLine="0"/>
    </w:pPr>
    <w:rPr>
      <w:rFonts w:asciiTheme="majorHAnsi" w:eastAsia="SimHei" w:hAnsiTheme="majorHAnsi" w:cstheme="majorBidi"/>
      <w:sz w:val="20"/>
      <w:szCs w:val="20"/>
    </w:rPr>
  </w:style>
  <w:style w:type="paragraph" w:styleId="Revision">
    <w:name w:val="Revision"/>
    <w:hidden/>
    <w:uiPriority w:val="99"/>
    <w:semiHidden/>
    <w:rsid w:val="00FD6780"/>
  </w:style>
  <w:style w:type="paragraph" w:styleId="CommentSubject">
    <w:name w:val="annotation subject"/>
    <w:basedOn w:val="CommentText"/>
    <w:next w:val="CommentText"/>
    <w:link w:val="CommentSubjectChar"/>
    <w:uiPriority w:val="99"/>
    <w:semiHidden/>
    <w:unhideWhenUsed/>
    <w:rsid w:val="00FD6780"/>
    <w:pPr>
      <w:ind w:firstLineChars="0" w:firstLine="0"/>
      <w:jc w:val="both"/>
    </w:pPr>
    <w:rPr>
      <w:b/>
      <w:bCs/>
      <w:sz w:val="20"/>
      <w:szCs w:val="20"/>
    </w:rPr>
  </w:style>
  <w:style w:type="character" w:customStyle="1" w:styleId="CommentSubjectChar">
    <w:name w:val="Comment Subject Char"/>
    <w:basedOn w:val="CommentTextChar"/>
    <w:link w:val="CommentSubject"/>
    <w:uiPriority w:val="99"/>
    <w:semiHidden/>
    <w:rsid w:val="00FD6780"/>
    <w:rPr>
      <w:b/>
      <w:bCs/>
      <w:sz w:val="20"/>
      <w:szCs w:val="20"/>
    </w:rPr>
  </w:style>
  <w:style w:type="paragraph" w:styleId="EndnoteText">
    <w:name w:val="endnote text"/>
    <w:basedOn w:val="Normal"/>
    <w:link w:val="EndnoteTextChar"/>
    <w:uiPriority w:val="99"/>
    <w:semiHidden/>
    <w:unhideWhenUsed/>
    <w:rsid w:val="00FD6780"/>
    <w:pPr>
      <w:ind w:firstLineChars="0" w:firstLine="0"/>
    </w:pPr>
    <w:rPr>
      <w:sz w:val="20"/>
      <w:szCs w:val="20"/>
    </w:rPr>
  </w:style>
  <w:style w:type="character" w:customStyle="1" w:styleId="EndnoteTextChar">
    <w:name w:val="Endnote Text Char"/>
    <w:basedOn w:val="DefaultParagraphFont"/>
    <w:link w:val="EndnoteText"/>
    <w:uiPriority w:val="99"/>
    <w:semiHidden/>
    <w:rsid w:val="00FD6780"/>
    <w:rPr>
      <w:sz w:val="20"/>
      <w:szCs w:val="20"/>
    </w:rPr>
  </w:style>
  <w:style w:type="character" w:styleId="EndnoteReference">
    <w:name w:val="endnote reference"/>
    <w:basedOn w:val="DefaultParagraphFont"/>
    <w:uiPriority w:val="99"/>
    <w:semiHidden/>
    <w:unhideWhenUsed/>
    <w:rsid w:val="00FD6780"/>
    <w:rPr>
      <w:vertAlign w:val="superscript"/>
    </w:rPr>
  </w:style>
  <w:style w:type="paragraph" w:customStyle="1" w:styleId="target">
    <w:name w:val="target"/>
    <w:basedOn w:val="Normal"/>
    <w:rsid w:val="00FD6780"/>
    <w:pPr>
      <w:widowControl/>
      <w:spacing w:before="100" w:beforeAutospacing="1" w:after="100" w:afterAutospacing="1"/>
      <w:ind w:firstLineChars="0" w:firstLine="0"/>
      <w:jc w:val="left"/>
    </w:pPr>
    <w:rPr>
      <w:rFonts w:ascii="SimSun" w:hAnsi="SimSun" w:cs="SimSun"/>
      <w:kern w:val="0"/>
      <w:szCs w:val="24"/>
    </w:rPr>
  </w:style>
  <w:style w:type="paragraph" w:styleId="ListParagraph">
    <w:name w:val="List Paragraph"/>
    <w:basedOn w:val="Normal"/>
    <w:uiPriority w:val="34"/>
    <w:qFormat/>
    <w:rsid w:val="00D31BE3"/>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sv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jpeg"/><Relationship Id="rId10" Type="http://schemas.microsoft.com/office/2016/09/relationships/commentsIds" Target="commentsIds.xml"/><Relationship Id="rId19" Type="http://schemas.openxmlformats.org/officeDocument/2006/relationships/image" Target="media/image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20</Pages>
  <Words>4668</Words>
  <Characters>26613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Hu Chuan-Peng</cp:lastModifiedBy>
  <cp:revision>52</cp:revision>
  <dcterms:created xsi:type="dcterms:W3CDTF">2023-11-06T09:25:00Z</dcterms:created>
  <dcterms:modified xsi:type="dcterms:W3CDTF">2023-11-17T09:12:00Z</dcterms:modified>
</cp:coreProperties>
</file>